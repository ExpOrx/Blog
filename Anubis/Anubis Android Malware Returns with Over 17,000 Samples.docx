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b w:val="0"/>
          <w:bCs w:val="0"/>
          <w:color w:val="auto"/>
          <w:sz w:val="2"/>
          <w:szCs w:val="2"/>
        </w:rPr>
        <w:id w:val="89512093"/>
        <w:lock w:val="contentLocked"/>
        <w:group/>
      </w:sdtPr>
      <w:sdtEndPr>
        <w:rPr>
          <w:rFonts w:ascii="Times New Roman" w:eastAsia="Times New Roman" w:hAnsi="Times New Roman" w:cs="Times New Roman"/>
        </w:rPr>
      </w:sdtEndPr>
      <w:sdtContent>
        <w:sdt>
          <w:sdtPr>
            <w:rPr>
              <w:rFonts w:hint="eastAsia"/>
              <w:color w:val="000000"/>
              <w:szCs w:val="32"/>
            </w:rPr>
            <w:alias w:val="Post Title"/>
            <w:id w:val="89512082"/>
            <w:placeholder>
              <w:docPart w:val="AB9AFCFFA7184559863DAF4D495F18F5"/>
            </w:placeholder>
            <w:dataBinding w:xpath="/ns0:BlogPostInfo/ns0:PostTitle" w:storeItemID="{5F329CAD-B019-4FA6-9FEF-74898909AD20}"/>
            <w:text/>
          </w:sdtPr>
          <w:sdtEndPr/>
          <w:sdtContent>
            <w:p w14:paraId="2BC1C83A" w14:textId="0A6DB512" w:rsidR="00CF7B74" w:rsidRPr="00231924" w:rsidRDefault="0092285E" w:rsidP="00E52D63">
              <w:pPr>
                <w:pStyle w:val="Publishwithline"/>
                <w:rPr>
                  <w:szCs w:val="32"/>
                </w:rPr>
              </w:pPr>
              <w:del w:id="0" w:author="John Estialbo (AV-PH)" w:date="2019-06-26T10:48:00Z">
                <w:r w:rsidRPr="00231924" w:rsidDel="0092285E">
                  <w:rPr>
                    <w:rFonts w:hint="eastAsia"/>
                    <w:color w:val="000000"/>
                    <w:szCs w:val="32"/>
                  </w:rPr>
                  <w:delText>17,491 Anubis samples</w:delText>
                </w:r>
                <w:r w:rsidDel="0092285E">
                  <w:rPr>
                    <w:rFonts w:hint="eastAsia"/>
                    <w:color w:val="000000"/>
                    <w:szCs w:val="32"/>
                  </w:rPr>
                  <w:delText xml:space="preserve"> are found</w:delText>
                </w:r>
              </w:del>
              <w:ins w:id="1" w:author="John Estialbo (AV-PH)" w:date="2019-06-26T10:48:00Z">
                <w:r w:rsidRPr="00231924">
                  <w:rPr>
                    <w:rFonts w:hint="eastAsia"/>
                    <w:color w:val="000000"/>
                    <w:szCs w:val="32"/>
                  </w:rPr>
                  <w:t>Anubis</w:t>
                </w:r>
                <w:r>
                  <w:rPr>
                    <w:color w:val="000000"/>
                    <w:szCs w:val="32"/>
                  </w:rPr>
                  <w:t xml:space="preserve"> Android Malware </w:t>
                </w:r>
              </w:ins>
              <w:ins w:id="2" w:author="John Estialbo (AV-PH)" w:date="2019-06-26T17:37:00Z">
                <w:r w:rsidR="001C75C0">
                  <w:rPr>
                    <w:color w:val="000000"/>
                    <w:szCs w:val="32"/>
                  </w:rPr>
                  <w:t>Returns</w:t>
                </w:r>
              </w:ins>
              <w:ins w:id="3" w:author="John Estialbo (AV-PH)" w:date="2019-06-26T10:48:00Z">
                <w:r>
                  <w:rPr>
                    <w:color w:val="000000"/>
                    <w:szCs w:val="32"/>
                  </w:rPr>
                  <w:t xml:space="preserve"> with </w:t>
                </w:r>
                <w:r w:rsidR="007A04BC">
                  <w:rPr>
                    <w:rFonts w:hint="eastAsia"/>
                    <w:color w:val="000000"/>
                    <w:szCs w:val="32"/>
                  </w:rPr>
                  <w:t>Over 17,000 S</w:t>
                </w:r>
                <w:r w:rsidRPr="00231924">
                  <w:rPr>
                    <w:rFonts w:hint="eastAsia"/>
                    <w:color w:val="000000"/>
                    <w:szCs w:val="32"/>
                  </w:rPr>
                  <w:t>amples</w:t>
                </w:r>
              </w:ins>
            </w:p>
          </w:sdtContent>
        </w:sdt>
        <w:p w14:paraId="442B3635" w14:textId="77777777" w:rsidR="00CF7B74" w:rsidRDefault="00CF7B74" w:rsidP="00E52D63">
          <w:pPr>
            <w:pStyle w:val="underline"/>
          </w:pPr>
        </w:p>
        <w:p w14:paraId="48CB60A0" w14:textId="77777777" w:rsidR="00CF7B74" w:rsidRDefault="00D8587D" w:rsidP="00E52D63">
          <w:pPr>
            <w:pStyle w:val="PadderBetweenControlandBody"/>
          </w:pPr>
        </w:p>
      </w:sdtContent>
    </w:sdt>
    <w:p w14:paraId="0CAD3F9B" w14:textId="6E07D77A" w:rsidR="001B3624" w:rsidRPr="001B3624" w:rsidRDefault="001B3624" w:rsidP="00E6362A">
      <w:pPr>
        <w:rPr>
          <w:ins w:id="4" w:author="John Estialbo (AV-PH)" w:date="2019-06-27T11:20:00Z"/>
          <w:b/>
          <w:i/>
          <w:rPrChange w:id="5" w:author="John Estialbo (AV-PH)" w:date="2019-06-27T11:20:00Z">
            <w:rPr>
              <w:ins w:id="6" w:author="John Estialbo (AV-PH)" w:date="2019-06-27T11:20:00Z"/>
            </w:rPr>
          </w:rPrChange>
        </w:rPr>
      </w:pPr>
      <w:ins w:id="7" w:author="John Estialbo (AV-PH)" w:date="2019-06-27T11:20:00Z">
        <w:r w:rsidRPr="001B3624">
          <w:rPr>
            <w:b/>
            <w:i/>
            <w:rPrChange w:id="8" w:author="John Estialbo (AV-PH)" w:date="2019-06-27T11:20:00Z">
              <w:rPr/>
            </w:rPrChange>
          </w:rPr>
          <w:t xml:space="preserve">By: Tony Bao (Mobile Threats Analyst) </w:t>
        </w:r>
      </w:ins>
    </w:p>
    <w:p w14:paraId="3DE2652C" w14:textId="77777777" w:rsidR="001B3624" w:rsidRDefault="001B3624" w:rsidP="00E6362A">
      <w:pPr>
        <w:rPr>
          <w:ins w:id="9" w:author="John Estialbo (AV-PH)" w:date="2019-06-27T11:20:00Z"/>
        </w:rPr>
      </w:pPr>
    </w:p>
    <w:p w14:paraId="3D46BE01" w14:textId="232CE72C" w:rsidR="00381228" w:rsidRDefault="00381228" w:rsidP="00E6362A">
      <w:pPr>
        <w:rPr>
          <w:ins w:id="10" w:author="John Estialbo (AV-PH)" w:date="2019-06-26T10:27:00Z"/>
        </w:rPr>
      </w:pPr>
      <w:ins w:id="11" w:author="John Estialbo (AV-PH)" w:date="2019-06-26T10:18:00Z">
        <w:r>
          <w:t xml:space="preserve">Last year’s </w:t>
        </w:r>
        <w:r>
          <w:fldChar w:fldCharType="begin"/>
        </w:r>
        <w:r>
          <w:instrText xml:space="preserve"> HYPERLINK "https://www.trendmicro.com/vinfo/us/security/research-and-analysis/threat-reports/roundup/2018-mobile-threat-landscape" </w:instrText>
        </w:r>
        <w:r>
          <w:fldChar w:fldCharType="separate"/>
        </w:r>
        <w:r w:rsidRPr="00381228">
          <w:rPr>
            <w:rStyle w:val="Hyperlink"/>
          </w:rPr>
          <w:t>mobile threat landscape</w:t>
        </w:r>
        <w:r>
          <w:fldChar w:fldCharType="end"/>
        </w:r>
        <w:r>
          <w:t xml:space="preserve"> showed banking trojans</w:t>
        </w:r>
      </w:ins>
      <w:ins w:id="12" w:author="John Estialbo (AV-PH)" w:date="2019-06-26T10:19:00Z">
        <w:r>
          <w:t xml:space="preserve"> diver</w:t>
        </w:r>
      </w:ins>
      <w:ins w:id="13" w:author="John Estialbo (AV-PH)" w:date="2019-06-26T10:20:00Z">
        <w:r>
          <w:t xml:space="preserve">sifying in tactics and techniques to evade detection and further </w:t>
        </w:r>
      </w:ins>
      <w:ins w:id="14" w:author="John Estialbo (AV-PH)" w:date="2019-06-26T10:21:00Z">
        <w:r>
          <w:t>monetiz</w:t>
        </w:r>
      </w:ins>
      <w:ins w:id="15" w:author="John Estialbo (AV-PH)" w:date="2019-06-26T10:28:00Z">
        <w:r w:rsidR="00E6362A">
          <w:t>e</w:t>
        </w:r>
      </w:ins>
      <w:ins w:id="16" w:author="John Estialbo (AV-PH)" w:date="2019-06-26T10:21:00Z">
        <w:r>
          <w:t xml:space="preserve"> their malware</w:t>
        </w:r>
      </w:ins>
      <w:ins w:id="17" w:author="John Estialbo (AV-PH)" w:date="2019-06-26T10:30:00Z">
        <w:r w:rsidR="00E6362A">
          <w:t xml:space="preserve"> — a</w:t>
        </w:r>
      </w:ins>
      <w:ins w:id="18" w:author="John Estialbo (AV-PH)" w:date="2019-06-26T10:28:00Z">
        <w:r w:rsidR="00E6362A">
          <w:t>nd in the case of t</w:t>
        </w:r>
      </w:ins>
      <w:ins w:id="19" w:author="John Estialbo (AV-PH)" w:date="2019-06-26T10:21:00Z">
        <w:r>
          <w:t>he Anubis Android malware</w:t>
        </w:r>
      </w:ins>
      <w:ins w:id="20" w:author="John Estialbo (AV-PH)" w:date="2019-06-26T10:29:00Z">
        <w:r w:rsidR="00E6362A">
          <w:t>, retooled for</w:t>
        </w:r>
      </w:ins>
      <w:ins w:id="21" w:author="John Estialbo (AV-PH)" w:date="2019-06-26T10:35:00Z">
        <w:r w:rsidR="00E6362A">
          <w:t xml:space="preserve"> other malicious activities</w:t>
        </w:r>
      </w:ins>
      <w:ins w:id="22" w:author="John Estialbo (AV-PH)" w:date="2019-06-26T10:29:00Z">
        <w:r w:rsidR="00E6362A">
          <w:t xml:space="preserve">. </w:t>
        </w:r>
      </w:ins>
      <w:ins w:id="23" w:author="John Estialbo (AV-PH)" w:date="2019-06-26T17:36:00Z">
        <w:r w:rsidR="001C75C0">
          <w:t xml:space="preserve">Since it first emerged, </w:t>
        </w:r>
      </w:ins>
      <w:ins w:id="24" w:author="John Estialbo (AV-PH)" w:date="2019-06-26T10:34:00Z">
        <w:r w:rsidR="00E6362A">
          <w:t xml:space="preserve">Anubis underwent </w:t>
        </w:r>
      </w:ins>
      <w:ins w:id="25" w:author="John Estialbo (AV-PH)" w:date="2019-06-26T10:35:00Z">
        <w:r w:rsidR="00E6362A">
          <w:t xml:space="preserve">several </w:t>
        </w:r>
      </w:ins>
      <w:ins w:id="26" w:author="John Estialbo (AV-PH)" w:date="2019-06-26T10:34:00Z">
        <w:r w:rsidR="00E6362A">
          <w:t xml:space="preserve">changes, from </w:t>
        </w:r>
      </w:ins>
      <w:ins w:id="27" w:author="John Estialbo (AV-PH)" w:date="2019-06-26T10:35:00Z">
        <w:r w:rsidR="00E6362A">
          <w:t xml:space="preserve">being </w:t>
        </w:r>
      </w:ins>
      <w:ins w:id="28" w:author="John Estialbo (AV-PH)" w:date="2019-06-26T10:34:00Z">
        <w:r w:rsidR="00E6362A">
          <w:t>used fo</w:t>
        </w:r>
      </w:ins>
      <w:ins w:id="29" w:author="John Estialbo (AV-PH)" w:date="2019-06-26T10:35:00Z">
        <w:r w:rsidR="00E6362A">
          <w:t xml:space="preserve">r </w:t>
        </w:r>
        <w:r w:rsidR="00E6362A">
          <w:fldChar w:fldCharType="begin"/>
        </w:r>
        <w:r w:rsidR="00E6362A">
          <w:instrText xml:space="preserve"> HYPERLINK "https://blog.trendmicro.com/trendlabs-security-intelligence/cyberespionage-campaign-sphinx-goes-mobile-anubisspy/" </w:instrText>
        </w:r>
        <w:r w:rsidR="00E6362A">
          <w:fldChar w:fldCharType="separate"/>
        </w:r>
        <w:r w:rsidR="00E6362A" w:rsidRPr="00E6362A">
          <w:rPr>
            <w:rStyle w:val="Hyperlink"/>
          </w:rPr>
          <w:t>cyberespionage</w:t>
        </w:r>
        <w:r w:rsidR="00E6362A">
          <w:fldChar w:fldCharType="end"/>
        </w:r>
      </w:ins>
      <w:ins w:id="30" w:author="John Estialbo (AV-PH)" w:date="2019-06-26T10:38:00Z">
        <w:r w:rsidR="00A95223">
          <w:t xml:space="preserve"> to being retooled as a banking malware, </w:t>
        </w:r>
      </w:ins>
      <w:ins w:id="31" w:author="John Estialbo (AV-PH)" w:date="2019-06-26T10:35:00Z">
        <w:r w:rsidR="00E6362A">
          <w:t xml:space="preserve">combining </w:t>
        </w:r>
      </w:ins>
      <w:ins w:id="32" w:author="John Estialbo (AV-PH)" w:date="2019-06-26T10:36:00Z">
        <w:r w:rsidR="00E6362A">
          <w:t xml:space="preserve">information theft and </w:t>
        </w:r>
        <w:r w:rsidR="00E6362A">
          <w:fldChar w:fldCharType="begin"/>
        </w:r>
        <w:r w:rsidR="00E6362A">
          <w:instrText xml:space="preserve"> HYPERLINK "https://www.trendmicro.com/vinfo/us/security/definition/ransomware" </w:instrText>
        </w:r>
        <w:r w:rsidR="00E6362A">
          <w:fldChar w:fldCharType="separate"/>
        </w:r>
        <w:r w:rsidR="00E6362A" w:rsidRPr="00E6362A">
          <w:rPr>
            <w:rStyle w:val="Hyperlink"/>
          </w:rPr>
          <w:t>ransomware</w:t>
        </w:r>
        <w:r w:rsidR="00E6362A">
          <w:fldChar w:fldCharType="end"/>
        </w:r>
        <w:r w:rsidR="00E6362A">
          <w:t>-like routines</w:t>
        </w:r>
      </w:ins>
      <w:ins w:id="33" w:author="John Estialbo (AV-PH)" w:date="2019-06-26T10:39:00Z">
        <w:r w:rsidR="00A95223">
          <w:t xml:space="preserve">. </w:t>
        </w:r>
      </w:ins>
      <w:ins w:id="34" w:author="John Estialbo (AV-PH)" w:date="2019-06-26T10:21:00Z">
        <w:r>
          <w:t xml:space="preserve">In </w:t>
        </w:r>
      </w:ins>
      <w:ins w:id="35" w:author="John Estialbo (AV-PH)" w:date="2019-06-26T10:22:00Z">
        <w:r>
          <w:t>mid-January this year, we</w:t>
        </w:r>
      </w:ins>
      <w:ins w:id="36" w:author="John Estialbo (AV-PH)" w:date="2019-06-26T17:41:00Z">
        <w:r w:rsidR="00790C4D">
          <w:t xml:space="preserve"> saw</w:t>
        </w:r>
      </w:ins>
      <w:ins w:id="37" w:author="John Estialbo (AV-PH)" w:date="2019-06-26T10:22:00Z">
        <w:r>
          <w:t xml:space="preserve"> </w:t>
        </w:r>
      </w:ins>
      <w:ins w:id="38" w:author="John Estialbo (AV-PH)" w:date="2019-06-26T10:39:00Z">
        <w:r w:rsidR="00A95223">
          <w:t xml:space="preserve">Anubis </w:t>
        </w:r>
      </w:ins>
      <w:ins w:id="39" w:author="John Estialbo (AV-PH)" w:date="2019-06-26T10:22:00Z">
        <w:r>
          <w:t>us</w:t>
        </w:r>
      </w:ins>
      <w:ins w:id="40" w:author="John Estialbo (AV-PH)" w:date="2019-06-26T10:39:00Z">
        <w:r w:rsidR="00A95223">
          <w:t>e</w:t>
        </w:r>
      </w:ins>
      <w:ins w:id="41" w:author="John Estialbo (AV-PH)" w:date="2019-06-26T10:25:00Z">
        <w:r>
          <w:t xml:space="preserve"> a plethora of techniques</w:t>
        </w:r>
      </w:ins>
      <w:ins w:id="42" w:author="John Estialbo (AV-PH)" w:date="2019-06-26T10:26:00Z">
        <w:r>
          <w:t xml:space="preserve">, including the use of </w:t>
        </w:r>
      </w:ins>
      <w:ins w:id="43" w:author="John Estialbo (AV-PH)" w:date="2019-06-26T10:31:00Z">
        <w:r w:rsidR="00E6362A">
          <w:fldChar w:fldCharType="begin"/>
        </w:r>
        <w:r w:rsidR="00E6362A">
          <w:instrText xml:space="preserve"> HYPERLINK "https://blog.trendmicro.com/trendlabs-security-intelligence/google-play-apps-drop-anubis-banking-malware-use-motion-based-evasion-tactics/" </w:instrText>
        </w:r>
        <w:r w:rsidR="00E6362A">
          <w:fldChar w:fldCharType="separate"/>
        </w:r>
        <w:r w:rsidRPr="00E6362A">
          <w:rPr>
            <w:rStyle w:val="Hyperlink"/>
          </w:rPr>
          <w:t>motion-based sensors</w:t>
        </w:r>
        <w:r w:rsidR="00E6362A">
          <w:fldChar w:fldCharType="end"/>
        </w:r>
      </w:ins>
      <w:ins w:id="44" w:author="John Estialbo (AV-PH)" w:date="2019-06-26T10:26:00Z">
        <w:r>
          <w:t xml:space="preserve"> </w:t>
        </w:r>
      </w:ins>
      <w:ins w:id="45" w:author="John Estialbo (AV-PH)" w:date="2019-06-26T10:25:00Z">
        <w:r>
          <w:t>to elude sandbox analysis and overlay</w:t>
        </w:r>
      </w:ins>
      <w:ins w:id="46" w:author="John Estialbo (AV-PH)" w:date="2019-06-26T10:27:00Z">
        <w:r>
          <w:t>s to steal personally identifiable information.</w:t>
        </w:r>
      </w:ins>
    </w:p>
    <w:p w14:paraId="5DF40B12" w14:textId="77777777" w:rsidR="00381228" w:rsidRDefault="00381228" w:rsidP="00E52D63">
      <w:pPr>
        <w:rPr>
          <w:ins w:id="47" w:author="John Estialbo (AV-PH)" w:date="2019-06-26T10:25:00Z"/>
        </w:rPr>
      </w:pPr>
    </w:p>
    <w:p w14:paraId="59DC957E" w14:textId="292D0234" w:rsidR="00790C4D" w:rsidRDefault="00E6362A">
      <w:pPr>
        <w:rPr>
          <w:ins w:id="48" w:author="John Estialbo (AV-PH)" w:date="2019-06-26T17:28:00Z"/>
        </w:rPr>
      </w:pPr>
      <w:ins w:id="49" w:author="John Estialbo (AV-PH)" w:date="2019-06-26T10:27:00Z">
        <w:r>
          <w:t xml:space="preserve">The latest samples of Anubis </w:t>
        </w:r>
      </w:ins>
      <w:ins w:id="50" w:author="John Estialbo (AV-PH)" w:date="2019-06-26T10:32:00Z">
        <w:r>
          <w:t xml:space="preserve">(detected by Trend Micro as </w:t>
        </w:r>
        <w:proofErr w:type="spellStart"/>
        <w:r>
          <w:t>AndroidOS_AnubisDropper</w:t>
        </w:r>
        <w:proofErr w:type="spellEnd"/>
        <w:r>
          <w:t xml:space="preserve">) </w:t>
        </w:r>
      </w:ins>
      <w:ins w:id="51" w:author="John Estialbo (AV-PH)" w:date="2019-06-26T10:27:00Z">
        <w:r>
          <w:t xml:space="preserve">we </w:t>
        </w:r>
      </w:ins>
      <w:ins w:id="52" w:author="John Estialbo (AV-PH)" w:date="2019-06-26T17:36:00Z">
        <w:r w:rsidR="001C75C0">
          <w:t xml:space="preserve">recently </w:t>
        </w:r>
      </w:ins>
      <w:ins w:id="53" w:author="John Estialbo (AV-PH)" w:date="2019-06-26T10:27:00Z">
        <w:r>
          <w:t xml:space="preserve">came across </w:t>
        </w:r>
      </w:ins>
      <w:ins w:id="54" w:author="John Estialbo (AV-PH)" w:date="2019-06-26T10:40:00Z">
        <w:r w:rsidR="00A95223">
          <w:t xml:space="preserve">are no different. </w:t>
        </w:r>
      </w:ins>
      <w:ins w:id="55" w:author="John Estialbo (AV-PH)" w:date="2019-06-26T10:41:00Z">
        <w:r w:rsidR="00A95223">
          <w:t xml:space="preserve">When we </w:t>
        </w:r>
      </w:ins>
      <w:ins w:id="56" w:author="John Estialbo (AV-PH)" w:date="2019-06-26T10:42:00Z">
        <w:r w:rsidR="00A95223">
          <w:t>t</w:t>
        </w:r>
      </w:ins>
      <w:ins w:id="57" w:author="John Estialbo (AV-PH)" w:date="2019-06-26T10:40:00Z">
        <w:r w:rsidR="00A95223">
          <w:t>rack</w:t>
        </w:r>
      </w:ins>
      <w:ins w:id="58" w:author="John Estialbo (AV-PH)" w:date="2019-06-26T10:42:00Z">
        <w:r w:rsidR="00A95223">
          <w:t>ed</w:t>
        </w:r>
      </w:ins>
      <w:ins w:id="59" w:author="John Estialbo (AV-PH)" w:date="2019-06-26T10:40:00Z">
        <w:r w:rsidR="00A95223">
          <w:t xml:space="preserve"> Anubis’ activities, we </w:t>
        </w:r>
      </w:ins>
      <w:ins w:id="60" w:author="John Estialbo (AV-PH)" w:date="2019-06-26T10:41:00Z">
        <w:r w:rsidR="00A95223">
          <w:t xml:space="preserve">saw two </w:t>
        </w:r>
      </w:ins>
      <w:ins w:id="61" w:author="John Estialbo (AV-PH)" w:date="2019-06-26T11:14:00Z">
        <w:r w:rsidR="006A2A46">
          <w:t>related</w:t>
        </w:r>
      </w:ins>
      <w:ins w:id="62" w:author="John Estialbo (AV-PH)" w:date="2019-06-26T10:41:00Z">
        <w:r w:rsidR="00A95223">
          <w:t xml:space="preserve"> servers </w:t>
        </w:r>
      </w:ins>
      <w:ins w:id="63" w:author="John Estialbo (AV-PH)" w:date="2019-06-26T17:35:00Z">
        <w:r w:rsidR="001C75C0">
          <w:t>containing</w:t>
        </w:r>
      </w:ins>
      <w:ins w:id="64" w:author="John Estialbo (AV-PH)" w:date="2019-06-26T10:42:00Z">
        <w:r w:rsidR="00A95223">
          <w:t xml:space="preserve"> 17,491 samples. </w:t>
        </w:r>
      </w:ins>
      <w:ins w:id="65" w:author="John Estialbo (AV-PH)" w:date="2019-06-26T17:37:00Z">
        <w:r w:rsidR="001C75C0">
          <w:t>Some of the</w:t>
        </w:r>
      </w:ins>
      <w:ins w:id="66" w:author="John Estialbo (AV-PH)" w:date="2019-06-26T10:42:00Z">
        <w:r w:rsidR="00A95223">
          <w:t xml:space="preserve"> new variants now sport an additional routine of dropping payloads twice, with </w:t>
        </w:r>
      </w:ins>
      <w:ins w:id="67" w:author="John Estialbo (AV-PH)" w:date="2019-06-26T17:38:00Z">
        <w:r w:rsidR="00790C4D">
          <w:t xml:space="preserve">the </w:t>
        </w:r>
        <w:r w:rsidR="001C75C0">
          <w:t>first</w:t>
        </w:r>
      </w:ins>
      <w:ins w:id="68" w:author="John Estialbo (AV-PH)" w:date="2019-06-26T10:42:00Z">
        <w:r w:rsidR="00A95223">
          <w:t xml:space="preserve"> being a </w:t>
        </w:r>
      </w:ins>
      <w:ins w:id="69" w:author="John Estialbo (AV-PH)" w:date="2019-06-26T17:38:00Z">
        <w:r w:rsidR="00790C4D">
          <w:t xml:space="preserve">still-in-development </w:t>
        </w:r>
      </w:ins>
      <w:ins w:id="70" w:author="John Estialbo (AV-PH)" w:date="2019-06-26T10:43:00Z">
        <w:r w:rsidR="00A95223">
          <w:t xml:space="preserve">Dalvik executable </w:t>
        </w:r>
      </w:ins>
      <w:ins w:id="71" w:author="John Estialbo (AV-PH)" w:date="2019-06-26T10:44:00Z">
        <w:r w:rsidR="00A95223">
          <w:t xml:space="preserve">(DEX) </w:t>
        </w:r>
      </w:ins>
      <w:ins w:id="72" w:author="John Estialbo (AV-PH)" w:date="2019-06-26T10:43:00Z">
        <w:r w:rsidR="00A95223">
          <w:t>file</w:t>
        </w:r>
      </w:ins>
      <w:ins w:id="73" w:author="John Estialbo (AV-PH)" w:date="2019-06-26T10:44:00Z">
        <w:r w:rsidR="00A95223">
          <w:t xml:space="preserve">, </w:t>
        </w:r>
      </w:ins>
      <w:ins w:id="74" w:author="John Estialbo (AV-PH)" w:date="2019-06-26T17:41:00Z">
        <w:r w:rsidR="00790C4D">
          <w:t xml:space="preserve">which we think was done </w:t>
        </w:r>
      </w:ins>
      <w:ins w:id="75" w:author="John Estialbo (AV-PH)" w:date="2019-06-26T10:44:00Z">
        <w:r w:rsidR="00A95223">
          <w:t xml:space="preserve">to </w:t>
        </w:r>
      </w:ins>
      <w:ins w:id="76" w:author="John Estialbo (AV-PH)" w:date="2019-06-26T17:42:00Z">
        <w:r w:rsidR="00790C4D">
          <w:t xml:space="preserve">further </w:t>
        </w:r>
      </w:ins>
      <w:ins w:id="77" w:author="John Estialbo (AV-PH)" w:date="2019-06-26T10:44:00Z">
        <w:r w:rsidR="00A95223">
          <w:t>evade anti-virus (AV) detection</w:t>
        </w:r>
      </w:ins>
      <w:ins w:id="78" w:author="John Estialbo (AV-PH)" w:date="2019-06-26T10:45:00Z">
        <w:r w:rsidR="00A95223">
          <w:t xml:space="preserve">. And </w:t>
        </w:r>
      </w:ins>
      <w:del w:id="79" w:author="John Estialbo (AV-PH)" w:date="2019-06-26T10:45:00Z">
        <w:r w:rsidR="00CF7B74" w:rsidRPr="00241004" w:rsidDel="00A95223">
          <w:delText xml:space="preserve">We recently received a </w:delText>
        </w:r>
        <w:r w:rsidR="00CF7B74" w:rsidDel="00A95223">
          <w:rPr>
            <w:rFonts w:hint="eastAsia"/>
          </w:rPr>
          <w:delText>case</w:delText>
        </w:r>
        <w:r w:rsidR="00CF7B74" w:rsidDel="00A95223">
          <w:delText xml:space="preserve"> </w:delText>
        </w:r>
        <w:r w:rsidR="00CF7B74" w:rsidRPr="00241004" w:rsidDel="00A95223">
          <w:delText xml:space="preserve">from </w:delText>
        </w:r>
        <w:r w:rsidR="00CF7B74" w:rsidDel="00A95223">
          <w:delText>our</w:delText>
        </w:r>
        <w:r w:rsidR="00CF7B74" w:rsidRPr="00241004" w:rsidDel="00A95223">
          <w:delText xml:space="preserve"> customer.</w:delText>
        </w:r>
        <w:r w:rsidR="00CF7B74" w:rsidDel="00A95223">
          <w:delText xml:space="preserve"> After check, we found these samples are A</w:delText>
        </w:r>
        <w:r w:rsidR="00CF7B74" w:rsidRPr="00241004" w:rsidDel="00A95223">
          <w:delText>nubis variant</w:delText>
        </w:r>
        <w:r w:rsidR="00CF7B74" w:rsidDel="00A95223">
          <w:delText xml:space="preserve">. </w:delText>
        </w:r>
        <w:r w:rsidR="00CF7B74" w:rsidRPr="0048269F" w:rsidDel="00A95223">
          <w:delText>In our process of tracking Anubis</w:delText>
        </w:r>
        <w:r w:rsidR="00CF7B74" w:rsidDel="00A95223">
          <w:delText xml:space="preserve">, </w:delText>
        </w:r>
        <w:r w:rsidR="00CF7B74" w:rsidDel="00A95223">
          <w:rPr>
            <w:rFonts w:hint="eastAsia"/>
          </w:rPr>
          <w:delText>E</w:delText>
        </w:r>
        <w:r w:rsidR="00CF7B74" w:rsidDel="00A95223">
          <w:delText xml:space="preserve">.g. </w:delText>
        </w:r>
        <w:r w:rsidR="00CF7B74" w:rsidRPr="0017376D" w:rsidDel="00A95223">
          <w:delText xml:space="preserve">Anubis as a </w:delText>
        </w:r>
        <w:r w:rsidR="00CF7B74" w:rsidDel="00A95223">
          <w:fldChar w:fldCharType="begin"/>
        </w:r>
        <w:r w:rsidR="00CF7B74" w:rsidDel="00A95223">
          <w:delInstrText xml:space="preserve"> HYPERLINK "https://blog.trendmicro.com/trendlabs-security-intelligence/google-play-apps-drop-anubis-banking-malware-use-motion-based-evasion-tactics/" </w:delInstrText>
        </w:r>
        <w:r w:rsidR="00CF7B74" w:rsidDel="00A95223">
          <w:fldChar w:fldCharType="separate"/>
        </w:r>
        <w:r w:rsidR="00CF7B74" w:rsidRPr="0017376D" w:rsidDel="00A95223">
          <w:rPr>
            <w:rStyle w:val="Hyperlink"/>
          </w:rPr>
          <w:delText>bank Trojan</w:delText>
        </w:r>
        <w:r w:rsidR="00CF7B74" w:rsidDel="00A95223">
          <w:rPr>
            <w:rStyle w:val="Hyperlink"/>
          </w:rPr>
          <w:fldChar w:fldCharType="end"/>
        </w:r>
        <w:r w:rsidR="00CF7B74" w:rsidDel="00A95223">
          <w:delText xml:space="preserve">, </w:delText>
        </w:r>
        <w:r w:rsidR="00CF7B74" w:rsidDel="00A95223">
          <w:fldChar w:fldCharType="begin"/>
        </w:r>
        <w:r w:rsidR="00CF7B74" w:rsidDel="00A95223">
          <w:delInstrText xml:space="preserve"> HYPERLINK "https://blog.trendmicro.com/trendlabs-security-intelligence/cyberespionage-campaign-sphinx-goes-mobile-anubisspy/" </w:delInstrText>
        </w:r>
        <w:r w:rsidR="00CF7B74" w:rsidDel="00A95223">
          <w:fldChar w:fldCharType="separate"/>
        </w:r>
        <w:r w:rsidR="00CF7B74" w:rsidRPr="0017376D" w:rsidDel="00A95223">
          <w:rPr>
            <w:rStyle w:val="Hyperlink"/>
          </w:rPr>
          <w:delText xml:space="preserve">Cyberespionage Campaign </w:delText>
        </w:r>
        <w:r w:rsidR="00CF7B74" w:rsidRPr="0017376D" w:rsidDel="00A95223">
          <w:rPr>
            <w:rStyle w:val="Hyperlink"/>
            <w:rFonts w:hint="eastAsia"/>
          </w:rPr>
          <w:delText>tools</w:delText>
        </w:r>
        <w:r w:rsidR="00CF7B74" w:rsidDel="00A95223">
          <w:rPr>
            <w:rStyle w:val="Hyperlink"/>
          </w:rPr>
          <w:fldChar w:fldCharType="end"/>
        </w:r>
        <w:r w:rsidR="00CF7B74" w:rsidDel="00A95223">
          <w:delText xml:space="preserve"> and </w:delText>
        </w:r>
        <w:r w:rsidR="00CF7B74" w:rsidRPr="005245AC" w:rsidDel="00A95223">
          <w:delText>Ransomware</w:delText>
        </w:r>
        <w:r w:rsidR="00CF7B74" w:rsidDel="00A95223">
          <w:delText xml:space="preserve">, </w:delText>
        </w:r>
        <w:r w:rsidR="00CF7B74" w:rsidDel="00A95223">
          <w:rPr>
            <w:rFonts w:hint="eastAsia"/>
          </w:rPr>
          <w:delText>Anubis</w:delText>
        </w:r>
        <w:r w:rsidR="00CF7B74" w:rsidDel="00A95223">
          <w:delText xml:space="preserve"> just drop </w:delText>
        </w:r>
        <w:r w:rsidR="00CF7B74" w:rsidRPr="00EF031C" w:rsidDel="00A95223">
          <w:delText>once</w:delText>
        </w:r>
        <w:r w:rsidR="00CF7B74" w:rsidDel="00A95223">
          <w:delText xml:space="preserve"> </w:delText>
        </w:r>
        <w:r w:rsidR="00CF7B74" w:rsidDel="00A95223">
          <w:rPr>
            <w:rFonts w:hint="eastAsia"/>
          </w:rPr>
          <w:delText>or</w:delText>
        </w:r>
        <w:r w:rsidR="00CF7B74" w:rsidDel="00A95223">
          <w:delText xml:space="preserve"> </w:delText>
        </w:r>
        <w:r w:rsidR="00CF7B74" w:rsidDel="00A95223">
          <w:rPr>
            <w:rFonts w:hint="eastAsia"/>
          </w:rPr>
          <w:delText>never</w:delText>
        </w:r>
        <w:r w:rsidR="00CF7B74" w:rsidDel="00A95223">
          <w:delText xml:space="preserve">, </w:delText>
        </w:r>
        <w:r w:rsidR="00CF7B74" w:rsidDel="00A95223">
          <w:rPr>
            <w:rFonts w:hint="eastAsia"/>
          </w:rPr>
          <w:delText>n</w:delText>
        </w:r>
        <w:r w:rsidR="00CF7B74" w:rsidRPr="00891292" w:rsidDel="00A95223">
          <w:delText xml:space="preserve">ot too many samples </w:delText>
        </w:r>
        <w:r w:rsidR="00CF7B74" w:rsidDel="00A95223">
          <w:rPr>
            <w:rFonts w:hint="eastAsia"/>
          </w:rPr>
          <w:delText>in</w:delText>
        </w:r>
        <w:r w:rsidR="00CF7B74" w:rsidDel="00A95223">
          <w:delText xml:space="preserve"> </w:delText>
        </w:r>
        <w:r w:rsidR="00CF7B74" w:rsidDel="00A95223">
          <w:rPr>
            <w:rFonts w:hint="eastAsia"/>
          </w:rPr>
          <w:delText>i</w:delText>
        </w:r>
        <w:r w:rsidR="00CF7B74" w:rsidDel="00A95223">
          <w:delText xml:space="preserve">ts downloading server. </w:delText>
        </w:r>
        <w:r w:rsidR="00CF7B74" w:rsidRPr="00241004" w:rsidDel="00A95223">
          <w:delText>Different from what we found before</w:delText>
        </w:r>
        <w:r w:rsidR="00CF7B74" w:rsidDel="00A95223">
          <w:delText xml:space="preserve">, we </w:delText>
        </w:r>
        <w:r w:rsidR="00CF7B74" w:rsidDel="00A95223">
          <w:rPr>
            <w:rFonts w:hint="eastAsia"/>
          </w:rPr>
          <w:delText>d</w:delText>
        </w:r>
        <w:r w:rsidR="00CF7B74" w:rsidRPr="00E0288A" w:rsidDel="00A95223">
          <w:delText>iscovered</w:delText>
        </w:r>
        <w:r w:rsidR="00CF7B74" w:rsidDel="00A95223">
          <w:delText xml:space="preserve"> </w:delText>
        </w:r>
        <w:r w:rsidR="00CF7B74" w:rsidDel="00A95223">
          <w:rPr>
            <w:rFonts w:hint="eastAsia"/>
          </w:rPr>
          <w:delText>the</w:delText>
        </w:r>
        <w:r w:rsidR="00CF7B74" w:rsidDel="00A95223">
          <w:delText xml:space="preserve"> two server</w:delText>
        </w:r>
        <w:r w:rsidR="00CF7B74" w:rsidDel="00A95223">
          <w:rPr>
            <w:rFonts w:hint="eastAsia"/>
          </w:rPr>
          <w:delText>s</w:delText>
        </w:r>
        <w:r w:rsidR="00CF7B74" w:rsidDel="00A95223">
          <w:delText xml:space="preserve"> </w:delText>
        </w:r>
        <w:r w:rsidR="00CF7B74" w:rsidDel="00A95223">
          <w:rPr>
            <w:rFonts w:hint="eastAsia"/>
          </w:rPr>
          <w:delText>where</w:delText>
        </w:r>
        <w:r w:rsidR="00CF7B74" w:rsidRPr="00A35DA6" w:rsidDel="00A95223">
          <w:delText xml:space="preserve"> are </w:delText>
        </w:r>
        <w:r w:rsidR="00CF7B74" w:rsidRPr="006B69C1" w:rsidDel="00A95223">
          <w:rPr>
            <w:b/>
            <w:color w:val="000000"/>
            <w:sz w:val="20"/>
            <w:highlight w:val="yellow"/>
          </w:rPr>
          <w:delText>17,491</w:delText>
        </w:r>
        <w:r w:rsidR="00CF7B74" w:rsidRPr="00A35DA6" w:rsidDel="00A95223">
          <w:delText xml:space="preserve"> Anubis samples</w:delText>
        </w:r>
        <w:r w:rsidR="00CF7B74" w:rsidDel="00A95223">
          <w:delText xml:space="preserve"> and n</w:delText>
        </w:r>
        <w:r w:rsidR="00CF7B74" w:rsidDel="00A95223">
          <w:rPr>
            <w:rFonts w:hint="eastAsia"/>
          </w:rPr>
          <w:delText>ew</w:delText>
        </w:r>
        <w:r w:rsidR="00CF7B74" w:rsidDel="00A95223">
          <w:delText xml:space="preserve"> </w:delText>
        </w:r>
        <w:r w:rsidR="00CF7B74" w:rsidDel="00A95223">
          <w:rPr>
            <w:rFonts w:eastAsia="SimSun" w:hint="eastAsia"/>
            <w:color w:val="000000"/>
            <w:szCs w:val="22"/>
          </w:rPr>
          <w:delText>A</w:delText>
        </w:r>
        <w:r w:rsidR="00CF7B74" w:rsidRPr="005C58CD" w:rsidDel="00A95223">
          <w:rPr>
            <w:rFonts w:eastAsia="SimSun"/>
            <w:color w:val="000000"/>
            <w:szCs w:val="22"/>
          </w:rPr>
          <w:delText xml:space="preserve">nubis </w:delText>
        </w:r>
        <w:r w:rsidR="00CF7B74" w:rsidDel="00A95223">
          <w:rPr>
            <w:rFonts w:eastAsia="SimSun" w:hint="eastAsia"/>
            <w:color w:val="000000"/>
            <w:szCs w:val="22"/>
          </w:rPr>
          <w:delText>which</w:delText>
        </w:r>
        <w:r w:rsidR="00CF7B74" w:rsidDel="00A95223">
          <w:rPr>
            <w:rFonts w:eastAsia="SimSun"/>
            <w:color w:val="000000"/>
            <w:szCs w:val="22"/>
          </w:rPr>
          <w:delText xml:space="preserve"> </w:delText>
        </w:r>
        <w:r w:rsidR="00CF7B74" w:rsidRPr="005C58CD" w:rsidDel="00A95223">
          <w:rPr>
            <w:rFonts w:eastAsia="SimSun"/>
            <w:color w:val="000000"/>
            <w:szCs w:val="22"/>
          </w:rPr>
          <w:delText xml:space="preserve">completed </w:delText>
        </w:r>
        <w:r w:rsidR="00CF7B74" w:rsidRPr="006B69C1" w:rsidDel="00A95223">
          <w:rPr>
            <w:rFonts w:eastAsia="SimSun"/>
            <w:b/>
            <w:color w:val="000000"/>
            <w:szCs w:val="22"/>
            <w:highlight w:val="yellow"/>
          </w:rPr>
          <w:delText>two drops</w:delText>
        </w:r>
        <w:r w:rsidR="00CF7B74" w:rsidDel="00A95223">
          <w:rPr>
            <w:rFonts w:eastAsia="SimSun"/>
            <w:color w:val="000000"/>
            <w:szCs w:val="22"/>
          </w:rPr>
          <w:delText xml:space="preserve"> </w:delText>
        </w:r>
        <w:r w:rsidR="00CF7B74" w:rsidDel="00A95223">
          <w:rPr>
            <w:rFonts w:eastAsia="SimSun" w:hint="eastAsia"/>
            <w:color w:val="000000"/>
            <w:szCs w:val="22"/>
          </w:rPr>
          <w:delText>and</w:delText>
        </w:r>
        <w:r w:rsidR="00CF7B74" w:rsidDel="00A95223">
          <w:rPr>
            <w:rFonts w:eastAsia="SimSun"/>
            <w:color w:val="000000"/>
            <w:szCs w:val="22"/>
          </w:rPr>
          <w:delText xml:space="preserve"> </w:delText>
        </w:r>
        <w:r w:rsidR="00CF7B74" w:rsidDel="00A95223">
          <w:rPr>
            <w:rFonts w:eastAsia="SimSun" w:hint="eastAsia"/>
            <w:color w:val="000000"/>
            <w:szCs w:val="22"/>
          </w:rPr>
          <w:delText>t</w:delText>
        </w:r>
        <w:r w:rsidR="00CF7B74" w:rsidRPr="001D40C0" w:rsidDel="00A95223">
          <w:rPr>
            <w:rFonts w:eastAsia="SimSun"/>
            <w:color w:val="000000"/>
            <w:szCs w:val="22"/>
          </w:rPr>
          <w:delText xml:space="preserve">he second dropped </w:delText>
        </w:r>
        <w:r w:rsidR="00CF7B74" w:rsidDel="00A95223">
          <w:rPr>
            <w:rFonts w:eastAsia="SimSun" w:hint="eastAsia"/>
            <w:color w:val="000000"/>
            <w:szCs w:val="22"/>
          </w:rPr>
          <w:delText>DEX</w:delText>
        </w:r>
        <w:r w:rsidR="00CF7B74" w:rsidDel="00A95223">
          <w:rPr>
            <w:rFonts w:eastAsia="SimSun"/>
            <w:color w:val="000000"/>
            <w:szCs w:val="22"/>
          </w:rPr>
          <w:delText xml:space="preserve"> </w:delText>
        </w:r>
        <w:r w:rsidR="00CF7B74" w:rsidRPr="001D40C0" w:rsidDel="00A95223">
          <w:rPr>
            <w:rFonts w:eastAsia="SimSun"/>
            <w:color w:val="000000"/>
            <w:szCs w:val="22"/>
          </w:rPr>
          <w:delText>like</w:delText>
        </w:r>
        <w:r w:rsidR="00CF7B74" w:rsidDel="00A95223">
          <w:rPr>
            <w:rFonts w:eastAsia="SimSun" w:hint="eastAsia"/>
            <w:color w:val="000000"/>
            <w:szCs w:val="22"/>
          </w:rPr>
          <w:delText>s</w:delText>
        </w:r>
        <w:r w:rsidR="00CF7B74" w:rsidRPr="001D40C0" w:rsidDel="00A95223">
          <w:rPr>
            <w:rFonts w:eastAsia="SimSun"/>
            <w:color w:val="000000"/>
            <w:szCs w:val="22"/>
          </w:rPr>
          <w:delText xml:space="preserve"> a</w:delText>
        </w:r>
        <w:r w:rsidR="00CF7B74" w:rsidDel="00A95223">
          <w:rPr>
            <w:rFonts w:eastAsia="SimSun" w:hint="eastAsia"/>
            <w:color w:val="000000"/>
            <w:szCs w:val="22"/>
          </w:rPr>
          <w:delText>n</w:delText>
        </w:r>
        <w:r w:rsidR="00CF7B74" w:rsidDel="00A95223">
          <w:rPr>
            <w:rFonts w:eastAsia="SimSun"/>
            <w:color w:val="000000"/>
            <w:szCs w:val="22"/>
          </w:rPr>
          <w:delText xml:space="preserve"> </w:delText>
        </w:r>
        <w:r w:rsidR="00CF7B74" w:rsidRPr="001D40C0" w:rsidDel="00A95223">
          <w:rPr>
            <w:rFonts w:eastAsia="SimSun"/>
            <w:color w:val="000000"/>
            <w:szCs w:val="22"/>
          </w:rPr>
          <w:delText>unfinished demo</w:delText>
        </w:r>
        <w:r w:rsidR="00CF7B74" w:rsidDel="00A95223">
          <w:delText>. B</w:delText>
        </w:r>
      </w:del>
      <w:ins w:id="80" w:author="John Estialbo (AV-PH)" w:date="2019-06-26T10:45:00Z">
        <w:r w:rsidR="00A95223">
          <w:t>b</w:t>
        </w:r>
      </w:ins>
      <w:r w:rsidR="00CF7B74" w:rsidRPr="002229E4">
        <w:t xml:space="preserve">ased on these </w:t>
      </w:r>
      <w:ins w:id="81" w:author="John Estialbo (AV-PH)" w:date="2019-06-26T10:45:00Z">
        <w:r w:rsidR="00A95223">
          <w:t xml:space="preserve">latest </w:t>
        </w:r>
      </w:ins>
      <w:r w:rsidR="00CF7B74" w:rsidRPr="002229E4">
        <w:t xml:space="preserve">samples, we </w:t>
      </w:r>
      <w:ins w:id="82" w:author="John Estialbo (AV-PH)" w:date="2019-06-26T17:42:00Z">
        <w:r w:rsidR="00790C4D">
          <w:t xml:space="preserve">also </w:t>
        </w:r>
      </w:ins>
      <w:r w:rsidR="00CF7B74">
        <w:t xml:space="preserve">found </w:t>
      </w:r>
      <w:r w:rsidR="00CF7B74">
        <w:rPr>
          <w:rFonts w:hint="eastAsia"/>
        </w:rPr>
        <w:t>other</w:t>
      </w:r>
      <w:r w:rsidR="00CF7B74" w:rsidRPr="002229E4">
        <w:t xml:space="preserve"> Anubis</w:t>
      </w:r>
      <w:r w:rsidR="00CF7B74">
        <w:t xml:space="preserve"> samples </w:t>
      </w:r>
      <w:r w:rsidR="00CF7B74" w:rsidRPr="002229E4">
        <w:t>on Google</w:t>
      </w:r>
      <w:r w:rsidR="00CF7B74">
        <w:t xml:space="preserve"> P</w:t>
      </w:r>
      <w:r w:rsidR="00CF7B74" w:rsidRPr="002229E4">
        <w:t>lay</w:t>
      </w:r>
      <w:ins w:id="83" w:author="John Estialbo (AV-PH)" w:date="2019-06-26T17:42:00Z">
        <w:r w:rsidR="00790C4D">
          <w:t>, which have since been taken down.</w:t>
        </w:r>
      </w:ins>
      <w:del w:id="84" w:author="John Estialbo (AV-PH)" w:date="2019-06-26T17:42:00Z">
        <w:r w:rsidR="00CF7B74" w:rsidRPr="002229E4" w:rsidDel="00790C4D">
          <w:delText>.</w:delText>
        </w:r>
        <w:r w:rsidR="00CF7B74" w:rsidDel="00790C4D">
          <w:delText xml:space="preserve"> </w:delText>
        </w:r>
      </w:del>
    </w:p>
    <w:p w14:paraId="6D3AC74B" w14:textId="3F0CB013" w:rsidR="001C75C0" w:rsidRDefault="001C75C0">
      <w:pPr>
        <w:rPr>
          <w:ins w:id="85" w:author="John Estialbo (AV-PH)" w:date="2019-06-26T17:39:00Z"/>
        </w:rPr>
      </w:pPr>
    </w:p>
    <w:p w14:paraId="438F962E" w14:textId="43ABDB7E" w:rsidR="00790C4D" w:rsidDel="00C854C8" w:rsidRDefault="00790C4D">
      <w:pPr>
        <w:pStyle w:val="ListParagraph"/>
        <w:numPr>
          <w:ilvl w:val="0"/>
          <w:numId w:val="4"/>
        </w:numPr>
        <w:rPr>
          <w:ins w:id="86" w:author="John Estialbo (AV-PH)" w:date="2019-06-26T17:39:00Z"/>
          <w:del w:id="87" w:author="Microsoft Office User" w:date="2019-06-28T10:09:00Z"/>
        </w:rPr>
        <w:pPrChange w:id="88" w:author="John Estialbo (AV-PH)" w:date="2019-06-26T17:39:00Z">
          <w:pPr/>
        </w:pPrChange>
      </w:pPr>
      <w:bookmarkStart w:id="89" w:name="OLE_LINK1"/>
      <w:bookmarkStart w:id="90" w:name="OLE_LINK2"/>
      <w:bookmarkStart w:id="91" w:name="OLE_LINK3"/>
      <w:ins w:id="92" w:author="John Estialbo (AV-PH)" w:date="2019-06-26T17:39:00Z">
        <w:del w:id="93" w:author="Microsoft Office User" w:date="2019-06-28T10:09:00Z">
          <w:r w:rsidRPr="00790C4D" w:rsidDel="00C854C8">
            <w:delText>User downl</w:delText>
          </w:r>
          <w:r w:rsidDel="00C854C8">
            <w:delText>oads and installs malicious app</w:delText>
          </w:r>
          <w:bookmarkEnd w:id="89"/>
          <w:bookmarkEnd w:id="90"/>
          <w:bookmarkEnd w:id="91"/>
        </w:del>
      </w:ins>
    </w:p>
    <w:p w14:paraId="0B565180" w14:textId="256EB2C3" w:rsidR="00790C4D" w:rsidDel="00C854C8" w:rsidRDefault="00790C4D">
      <w:pPr>
        <w:pStyle w:val="ListParagraph"/>
        <w:numPr>
          <w:ilvl w:val="0"/>
          <w:numId w:val="4"/>
        </w:numPr>
        <w:rPr>
          <w:ins w:id="94" w:author="John Estialbo (AV-PH)" w:date="2019-06-26T17:39:00Z"/>
          <w:del w:id="95" w:author="Microsoft Office User" w:date="2019-06-28T10:09:00Z"/>
        </w:rPr>
        <w:pPrChange w:id="96" w:author="John Estialbo (AV-PH)" w:date="2019-06-26T17:39:00Z">
          <w:pPr/>
        </w:pPrChange>
      </w:pPr>
      <w:bookmarkStart w:id="97" w:name="OLE_LINK4"/>
      <w:bookmarkStart w:id="98" w:name="OLE_LINK5"/>
      <w:bookmarkStart w:id="99" w:name="OLE_LINK6"/>
      <w:ins w:id="100" w:author="John Estialbo (AV-PH)" w:date="2019-06-26T17:39:00Z">
        <w:del w:id="101" w:author="Microsoft Office User" w:date="2019-06-28T10:09:00Z">
          <w:r w:rsidRPr="00790C4D" w:rsidDel="00C854C8">
            <w:delText>Malicious app accesses URLs to downl</w:delText>
          </w:r>
          <w:r w:rsidDel="00C854C8">
            <w:delText>oad payload (Anubis variant)</w:delText>
          </w:r>
        </w:del>
      </w:ins>
    </w:p>
    <w:p w14:paraId="6B6954EC" w14:textId="17A9E090" w:rsidR="00790C4D" w:rsidDel="00C854C8" w:rsidRDefault="00790C4D">
      <w:pPr>
        <w:pStyle w:val="ListParagraph"/>
        <w:numPr>
          <w:ilvl w:val="0"/>
          <w:numId w:val="4"/>
        </w:numPr>
        <w:rPr>
          <w:ins w:id="102" w:author="John Estialbo (AV-PH)" w:date="2019-06-26T17:41:00Z"/>
          <w:del w:id="103" w:author="Microsoft Office User" w:date="2019-06-28T10:09:00Z"/>
        </w:rPr>
        <w:pPrChange w:id="104" w:author="John Estialbo (AV-PH)" w:date="2019-06-26T17:39:00Z">
          <w:pPr/>
        </w:pPrChange>
      </w:pPr>
      <w:bookmarkStart w:id="105" w:name="OLE_LINK7"/>
      <w:bookmarkStart w:id="106" w:name="OLE_LINK8"/>
      <w:bookmarkEnd w:id="97"/>
      <w:bookmarkEnd w:id="98"/>
      <w:bookmarkEnd w:id="99"/>
      <w:ins w:id="107" w:author="John Estialbo (AV-PH)" w:date="2019-06-26T17:39:00Z">
        <w:del w:id="108" w:author="Microsoft Office User" w:date="2019-06-28T10:09:00Z">
          <w:r w:rsidRPr="00790C4D" w:rsidDel="00C854C8">
            <w:delText>C&amp;C server send remote commands</w:delText>
          </w:r>
        </w:del>
      </w:ins>
    </w:p>
    <w:p w14:paraId="471A52EB" w14:textId="2F7144D5" w:rsidR="00790C4D" w:rsidDel="00C854C8" w:rsidRDefault="00790C4D">
      <w:pPr>
        <w:pStyle w:val="ListParagraph"/>
        <w:numPr>
          <w:ilvl w:val="0"/>
          <w:numId w:val="4"/>
        </w:numPr>
        <w:rPr>
          <w:ins w:id="109" w:author="John Estialbo (AV-PH)" w:date="2019-06-26T17:39:00Z"/>
          <w:del w:id="110" w:author="Microsoft Office User" w:date="2019-06-28T10:09:00Z"/>
        </w:rPr>
        <w:pPrChange w:id="111" w:author="John Estialbo (AV-PH)" w:date="2019-06-26T17:39:00Z">
          <w:pPr/>
        </w:pPrChange>
      </w:pPr>
      <w:bookmarkStart w:id="112" w:name="OLE_LINK9"/>
      <w:bookmarkStart w:id="113" w:name="OLE_LINK10"/>
      <w:bookmarkEnd w:id="105"/>
      <w:bookmarkEnd w:id="106"/>
      <w:ins w:id="114" w:author="John Estialbo (AV-PH)" w:date="2019-06-26T17:39:00Z">
        <w:del w:id="115" w:author="Microsoft Office User" w:date="2019-06-28T10:09:00Z">
          <w:r w:rsidRPr="00790C4D" w:rsidDel="00C854C8">
            <w:delText>Anubis carries out information theft or other malicious routi</w:delText>
          </w:r>
          <w:r w:rsidDel="00C854C8">
            <w:delText>nes (e.g., file encryption)</w:delText>
          </w:r>
        </w:del>
      </w:ins>
    </w:p>
    <w:bookmarkEnd w:id="112"/>
    <w:bookmarkEnd w:id="113"/>
    <w:p w14:paraId="784E24E5" w14:textId="67A55C8E" w:rsidR="00790C4D" w:rsidDel="00C854C8" w:rsidRDefault="00790C4D">
      <w:pPr>
        <w:pStyle w:val="ListParagraph"/>
        <w:numPr>
          <w:ilvl w:val="1"/>
          <w:numId w:val="4"/>
        </w:numPr>
        <w:rPr>
          <w:ins w:id="116" w:author="John Estialbo (AV-PH)" w:date="2019-06-26T17:39:00Z"/>
          <w:del w:id="117" w:author="Microsoft Office User" w:date="2019-06-28T10:09:00Z"/>
        </w:rPr>
        <w:pPrChange w:id="118" w:author="John Estialbo (AV-PH)" w:date="2019-06-26T17:39:00Z">
          <w:pPr/>
        </w:pPrChange>
      </w:pPr>
      <w:ins w:id="119" w:author="John Estialbo (AV-PH)" w:date="2019-06-26T17:39:00Z">
        <w:del w:id="120" w:author="Microsoft Office User" w:date="2019-06-28T10:09:00Z">
          <w:r w:rsidRPr="00790C4D" w:rsidDel="00C854C8">
            <w:delText>A</w:delText>
          </w:r>
          <w:bookmarkStart w:id="121" w:name="OLE_LINK11"/>
          <w:bookmarkStart w:id="122" w:name="OLE_LINK12"/>
          <w:r w:rsidRPr="00790C4D" w:rsidDel="00C854C8">
            <w:delText xml:space="preserve">nubis </w:delText>
          </w:r>
          <w:r w:rsidDel="00C854C8">
            <w:delText>sends stolen data to C&amp;C server</w:delText>
          </w:r>
        </w:del>
      </w:ins>
    </w:p>
    <w:p w14:paraId="3019FACE" w14:textId="2C9D7EFA" w:rsidR="00790C4D" w:rsidDel="00C854C8" w:rsidRDefault="00790C4D">
      <w:pPr>
        <w:pStyle w:val="ListParagraph"/>
        <w:numPr>
          <w:ilvl w:val="1"/>
          <w:numId w:val="4"/>
        </w:numPr>
        <w:rPr>
          <w:ins w:id="123" w:author="John Estialbo (AV-PH)" w:date="2019-06-26T17:39:00Z"/>
          <w:del w:id="124" w:author="Microsoft Office User" w:date="2019-06-28T10:09:00Z"/>
        </w:rPr>
        <w:pPrChange w:id="125" w:author="John Estialbo (AV-PH)" w:date="2019-06-26T17:39:00Z">
          <w:pPr/>
        </w:pPrChange>
      </w:pPr>
      <w:bookmarkStart w:id="126" w:name="OLE_LINK13"/>
      <w:bookmarkStart w:id="127" w:name="OLE_LINK14"/>
      <w:bookmarkEnd w:id="121"/>
      <w:bookmarkEnd w:id="122"/>
      <w:ins w:id="128" w:author="John Estialbo (AV-PH)" w:date="2019-06-26T17:39:00Z">
        <w:del w:id="129" w:author="Microsoft Office User" w:date="2019-06-28T10:09:00Z">
          <w:r w:rsidRPr="00790C4D" w:rsidDel="00C854C8">
            <w:delText>Anubis variant (with El Fener</w:delText>
          </w:r>
          <w:r w:rsidDel="00C854C8">
            <w:delText>i label) drops a DEX file</w:delText>
          </w:r>
        </w:del>
      </w:ins>
    </w:p>
    <w:p w14:paraId="21E22796" w14:textId="4262F56E" w:rsidR="00790C4D" w:rsidDel="00C854C8" w:rsidRDefault="00790C4D">
      <w:pPr>
        <w:pStyle w:val="ListParagraph"/>
        <w:numPr>
          <w:ilvl w:val="2"/>
          <w:numId w:val="4"/>
        </w:numPr>
        <w:rPr>
          <w:ins w:id="130" w:author="John Estialbo (AV-PH)" w:date="2019-06-26T17:39:00Z"/>
          <w:del w:id="131" w:author="Microsoft Office User" w:date="2019-06-28T10:09:00Z"/>
        </w:rPr>
        <w:pPrChange w:id="132" w:author="John Estialbo (AV-PH)" w:date="2019-06-26T17:39:00Z">
          <w:pPr/>
        </w:pPrChange>
      </w:pPr>
      <w:bookmarkStart w:id="133" w:name="OLE_LINK15"/>
      <w:bookmarkStart w:id="134" w:name="OLE_LINK16"/>
      <w:bookmarkEnd w:id="126"/>
      <w:bookmarkEnd w:id="127"/>
      <w:ins w:id="135" w:author="John Estialbo (AV-PH)" w:date="2019-06-26T17:39:00Z">
        <w:del w:id="136" w:author="Microsoft Office User" w:date="2019-06-28T10:09:00Z">
          <w:r w:rsidRPr="00790C4D" w:rsidDel="00C854C8">
            <w:delText>DEX file drops final payload</w:delText>
          </w:r>
        </w:del>
      </w:ins>
    </w:p>
    <w:p w14:paraId="322713F3" w14:textId="5912EEBF" w:rsidR="00AE7950" w:rsidRPr="00790C4D" w:rsidRDefault="00790C4D">
      <w:pPr>
        <w:ind w:left="360"/>
        <w:rPr>
          <w:ins w:id="137" w:author="John Estialbo (AV-PH)" w:date="2019-06-26T17:28:00Z"/>
        </w:rPr>
        <w:pPrChange w:id="138" w:author="Microsoft Office User" w:date="2019-06-28T09:54:00Z">
          <w:pPr/>
        </w:pPrChange>
      </w:pPr>
      <w:bookmarkStart w:id="139" w:name="OLE_LINK17"/>
      <w:bookmarkStart w:id="140" w:name="OLE_LINK18"/>
      <w:bookmarkStart w:id="141" w:name="OLE_LINK19"/>
      <w:bookmarkEnd w:id="133"/>
      <w:bookmarkEnd w:id="134"/>
      <w:ins w:id="142" w:author="John Estialbo (AV-PH)" w:date="2019-06-26T17:39:00Z">
        <w:del w:id="143" w:author="Microsoft Office User" w:date="2019-06-28T10:09:00Z">
          <w:r w:rsidDel="00C854C8">
            <w:delText>P</w:delText>
          </w:r>
          <w:r w:rsidRPr="00790C4D" w:rsidDel="00C854C8">
            <w:delText>ayload carries out information theft or other malicious routines (e.g., file encryption)</w:delText>
          </w:r>
        </w:del>
      </w:ins>
      <w:ins w:id="144" w:author="Microsoft Office User" w:date="2019-06-28T09:58:00Z">
        <w:r w:rsidR="00AE7950">
          <w:rPr>
            <w:noProof/>
          </w:rPr>
          <w:drawing>
            <wp:inline distT="0" distB="0" distL="0" distR="0" wp14:anchorId="09ADA0FA" wp14:editId="32656BE5">
              <wp:extent cx="5943600" cy="31807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ubis.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ins>
    </w:p>
    <w:bookmarkEnd w:id="139"/>
    <w:bookmarkEnd w:id="140"/>
    <w:bookmarkEnd w:id="141"/>
    <w:p w14:paraId="0A58F115" w14:textId="77777777" w:rsidR="00790C4D" w:rsidRDefault="00F731EF">
      <w:pPr>
        <w:jc w:val="center"/>
        <w:rPr>
          <w:ins w:id="145" w:author="John Estialbo (AV-PH)" w:date="2019-06-26T17:42:00Z"/>
        </w:rPr>
        <w:pPrChange w:id="146" w:author="John Estialbo (AV-PH)" w:date="2019-06-26T11:05:00Z">
          <w:pPr/>
        </w:pPrChange>
      </w:pPr>
      <w:commentRangeStart w:id="147"/>
      <w:ins w:id="148" w:author="John Estialbo (AV-PH)" w:date="2019-06-26T11:04:00Z">
        <w:r>
          <w:t xml:space="preserve">Figure 1. </w:t>
        </w:r>
      </w:ins>
      <w:ins w:id="149" w:author="John Estialbo (AV-PH)" w:date="2019-06-26T11:05:00Z">
        <w:r>
          <w:t>Anubis’ infection chain</w:t>
        </w:r>
      </w:ins>
      <w:commentRangeEnd w:id="147"/>
      <w:ins w:id="150" w:author="John Estialbo (AV-PH)" w:date="2019-06-27T11:20:00Z">
        <w:r w:rsidR="001B3624">
          <w:rPr>
            <w:rStyle w:val="CommentReference"/>
          </w:rPr>
          <w:commentReference w:id="147"/>
        </w:r>
      </w:ins>
    </w:p>
    <w:p w14:paraId="340657F2" w14:textId="3EBA40E9" w:rsidR="00CF7B74" w:rsidRDefault="00CF7B74">
      <w:pPr>
        <w:jc w:val="center"/>
        <w:pPrChange w:id="151" w:author="John Estialbo (AV-PH)" w:date="2019-06-26T11:05:00Z">
          <w:pPr/>
        </w:pPrChange>
      </w:pPr>
      <w:del w:id="152" w:author="John Estialbo (AV-PH)" w:date="2019-06-26T10:47:00Z">
        <w:r w:rsidDel="00A95223">
          <w:delText>All sample detected by Trend Micro as AndroidOS_AnubisDropper.</w:delText>
        </w:r>
      </w:del>
    </w:p>
    <w:p w14:paraId="7268B9E0" w14:textId="77777777" w:rsidR="00CF7B74" w:rsidRPr="00205680" w:rsidRDefault="0038677B" w:rsidP="00E52D63">
      <w:pPr>
        <w:pStyle w:val="Heading2"/>
        <w:rPr>
          <w:rFonts w:ascii="Times New Roman" w:hAnsi="Times New Roman" w:cs="Times New Roman"/>
        </w:rPr>
      </w:pPr>
      <w:ins w:id="153" w:author="John Estialbo (AV-PH)" w:date="2019-06-26T11:20:00Z">
        <w:r>
          <w:rPr>
            <w:rFonts w:ascii="Times New Roman" w:hAnsi="Times New Roman" w:cs="Times New Roman"/>
          </w:rPr>
          <w:t>Coming Across 17,491 Anubis Samples</w:t>
        </w:r>
      </w:ins>
      <w:del w:id="154" w:author="John Estialbo (AV-PH)" w:date="2019-06-26T11:04:00Z">
        <w:r w:rsidR="00CF7B74" w:rsidRPr="00205680" w:rsidDel="00F731EF">
          <w:rPr>
            <w:rFonts w:ascii="Times New Roman" w:hAnsi="Times New Roman" w:cs="Times New Roman"/>
          </w:rPr>
          <w:delText>Discovery process</w:delText>
        </w:r>
      </w:del>
      <w:r w:rsidR="00CF7B74" w:rsidRPr="00205680">
        <w:rPr>
          <w:rFonts w:ascii="Times New Roman" w:hAnsi="Times New Roman" w:cs="Times New Roman"/>
        </w:rPr>
        <w:t xml:space="preserve"> </w:t>
      </w:r>
    </w:p>
    <w:p w14:paraId="36AFB3D9" w14:textId="77777777" w:rsidR="00CF7B74" w:rsidRDefault="00CF7B74" w:rsidP="00E52D63"/>
    <w:p w14:paraId="0D934DD9" w14:textId="77777777" w:rsidR="00F731EF" w:rsidRDefault="00F731EF" w:rsidP="00E52D63">
      <w:pPr>
        <w:rPr>
          <w:ins w:id="155" w:author="John Estialbo (AV-PH)" w:date="2019-06-26T11:06:00Z"/>
        </w:rPr>
      </w:pPr>
      <w:ins w:id="156" w:author="John Estialbo (AV-PH)" w:date="2019-06-26T11:04:00Z">
        <w:r>
          <w:t xml:space="preserve">We used </w:t>
        </w:r>
      </w:ins>
      <w:ins w:id="157" w:author="John Estialbo (AV-PH)" w:date="2019-06-26T11:05:00Z">
        <w:r>
          <w:t xml:space="preserve">the </w:t>
        </w:r>
      </w:ins>
      <w:del w:id="158" w:author="John Estialbo (AV-PH)" w:date="2019-06-26T11:04:00Z">
        <w:r w:rsidR="00CF7B74" w:rsidDel="00F731EF">
          <w:delText xml:space="preserve">The </w:delText>
        </w:r>
      </w:del>
      <w:r w:rsidR="00CF7B74" w:rsidRPr="002229E4">
        <w:t xml:space="preserve">following </w:t>
      </w:r>
      <w:r w:rsidR="00CF7B74">
        <w:t>sample</w:t>
      </w:r>
      <w:r w:rsidR="00CF7B74">
        <w:rPr>
          <w:rFonts w:hint="eastAsia"/>
        </w:rPr>
        <w:t>s</w:t>
      </w:r>
      <w:ins w:id="159" w:author="John Estialbo (AV-PH)" w:date="2019-06-26T11:04:00Z">
        <w:r>
          <w:t xml:space="preserve"> </w:t>
        </w:r>
      </w:ins>
      <w:ins w:id="160" w:author="John Estialbo (AV-PH)" w:date="2019-06-26T11:06:00Z">
        <w:r>
          <w:t xml:space="preserve">(SHA-256) </w:t>
        </w:r>
      </w:ins>
      <w:ins w:id="161" w:author="John Estialbo (AV-PH)" w:date="2019-06-26T11:04:00Z">
        <w:r>
          <w:t>to</w:t>
        </w:r>
      </w:ins>
      <w:ins w:id="162" w:author="John Estialbo (AV-PH)" w:date="2019-06-26T11:06:00Z">
        <w:r>
          <w:t xml:space="preserve"> analyze Anubis</w:t>
        </w:r>
      </w:ins>
      <w:ins w:id="163" w:author="John Estialbo (AV-PH)" w:date="2019-06-26T11:20:00Z">
        <w:r w:rsidR="0038677B">
          <w:t xml:space="preserve"> and further track this threat’s activities</w:t>
        </w:r>
      </w:ins>
      <w:ins w:id="164" w:author="John Estialbo (AV-PH)" w:date="2019-06-26T11:06:00Z">
        <w:r>
          <w:t>:</w:t>
        </w:r>
      </w:ins>
    </w:p>
    <w:p w14:paraId="671E3248" w14:textId="77777777" w:rsidR="00F731EF" w:rsidRDefault="00F731EF">
      <w:pPr>
        <w:pStyle w:val="ListParagraph"/>
        <w:numPr>
          <w:ilvl w:val="0"/>
          <w:numId w:val="2"/>
        </w:numPr>
        <w:rPr>
          <w:moveTo w:id="165" w:author="John Estialbo (AV-PH)" w:date="2019-06-26T11:06:00Z"/>
        </w:rPr>
        <w:pPrChange w:id="166" w:author="John Estialbo (AV-PH)" w:date="2019-06-26T11:06:00Z">
          <w:pPr/>
        </w:pPrChange>
      </w:pPr>
      <w:moveToRangeStart w:id="167" w:author="John Estialbo (AV-PH)" w:date="2019-06-26T11:06:00Z" w:name="move12439632"/>
      <w:moveTo w:id="168" w:author="John Estialbo (AV-PH)" w:date="2019-06-26T11:06:00Z">
        <w:r w:rsidRPr="00CF3EB5">
          <w:t>30b0b3b0d4733f3b94517ab4e407214e82abf6aad3adf918717ff842e28d672f</w:t>
        </w:r>
      </w:moveTo>
    </w:p>
    <w:p w14:paraId="0C7BD3B1" w14:textId="77777777" w:rsidR="00F731EF" w:rsidRDefault="00F731EF">
      <w:pPr>
        <w:pStyle w:val="ListParagraph"/>
        <w:numPr>
          <w:ilvl w:val="0"/>
          <w:numId w:val="2"/>
        </w:numPr>
        <w:rPr>
          <w:ins w:id="169" w:author="John Estialbo (AV-PH)" w:date="2019-06-26T11:08:00Z"/>
        </w:rPr>
        <w:pPrChange w:id="170" w:author="John Estialbo (AV-PH)" w:date="2019-06-26T11:06:00Z">
          <w:pPr/>
        </w:pPrChange>
      </w:pPr>
      <w:moveTo w:id="171" w:author="John Estialbo (AV-PH)" w:date="2019-06-26T11:06:00Z">
        <w:del w:id="172" w:author="John Estialbo (AV-PH)" w:date="2019-06-26T11:07:00Z">
          <w:r w:rsidDel="00F731EF">
            <w:lastRenderedPageBreak/>
            <w:delText xml:space="preserve">         </w:delText>
          </w:r>
          <w:r w:rsidRPr="001A4158" w:rsidDel="00F731EF">
            <w:delText xml:space="preserve"> </w:delText>
          </w:r>
        </w:del>
        <w:r w:rsidRPr="00CF3EB5">
          <w:t>451194f0d9b902b6763762023ca02f6539fc72276347b8a8aed3a901bece4892</w:t>
        </w:r>
      </w:moveTo>
      <w:moveToRangeEnd w:id="167"/>
    </w:p>
    <w:p w14:paraId="0574F77C" w14:textId="77777777" w:rsidR="00F731EF" w:rsidRDefault="00F731EF">
      <w:pPr>
        <w:rPr>
          <w:ins w:id="173" w:author="John Estialbo (AV-PH)" w:date="2019-06-26T11:08:00Z"/>
        </w:rPr>
      </w:pPr>
    </w:p>
    <w:p w14:paraId="7346FCC7" w14:textId="77777777" w:rsidR="00CF7B74" w:rsidRPr="001A4158" w:rsidDel="006A2A46" w:rsidRDefault="00CF7B74">
      <w:pPr>
        <w:rPr>
          <w:del w:id="174" w:author="John Estialbo (AV-PH)" w:date="2019-06-26T11:09:00Z"/>
        </w:rPr>
      </w:pPr>
      <w:del w:id="175" w:author="John Estialbo (AV-PH)" w:date="2019-06-26T11:08:00Z">
        <w:r w:rsidDel="00F731EF">
          <w:delText xml:space="preserve"> </w:delText>
        </w:r>
      </w:del>
      <w:ins w:id="176" w:author="John Estialbo (AV-PH)" w:date="2019-06-26T11:08:00Z">
        <w:r w:rsidR="00F731EF">
          <w:t>These</w:t>
        </w:r>
      </w:ins>
      <w:ins w:id="177" w:author="John Estialbo (AV-PH)" w:date="2019-06-26T11:09:00Z">
        <w:r w:rsidR="006A2A46">
          <w:t xml:space="preserve"> variants of Anubis </w:t>
        </w:r>
      </w:ins>
      <w:r>
        <w:t xml:space="preserve">will request </w:t>
      </w:r>
      <w:r>
        <w:rPr>
          <w:rFonts w:hint="eastAsia"/>
        </w:rPr>
        <w:t>t</w:t>
      </w:r>
      <w:r w:rsidRPr="002229E4">
        <w:t xml:space="preserve">he following </w:t>
      </w:r>
      <w:r>
        <w:t>URL</w:t>
      </w:r>
      <w:ins w:id="178" w:author="John Estialbo (AV-PH)" w:date="2019-06-26T11:09:00Z">
        <w:r w:rsidR="006A2A46">
          <w:t>s</w:t>
        </w:r>
      </w:ins>
      <w:r>
        <w:t xml:space="preserve"> </w:t>
      </w:r>
      <w:r>
        <w:rPr>
          <w:rFonts w:hint="eastAsia"/>
        </w:rPr>
        <w:t>and</w:t>
      </w:r>
      <w:r>
        <w:t xml:space="preserve"> parse </w:t>
      </w:r>
      <w:ins w:id="179" w:author="John Estialbo (AV-PH)" w:date="2019-06-26T11:09:00Z">
        <w:r w:rsidR="006A2A46">
          <w:t xml:space="preserve">an </w:t>
        </w:r>
      </w:ins>
      <w:del w:id="180" w:author="John Estialbo (AV-PH)" w:date="2019-06-26T11:09:00Z">
        <w:r w:rsidDel="006A2A46">
          <w:delText>xml</w:delText>
        </w:r>
      </w:del>
      <w:ins w:id="181" w:author="John Estialbo (AV-PH)" w:date="2019-06-26T11:09:00Z">
        <w:r w:rsidR="006A2A46">
          <w:t>XML</w:t>
        </w:r>
      </w:ins>
      <w:r>
        <w:t xml:space="preserve"> file to download</w:t>
      </w:r>
      <w:ins w:id="182" w:author="John Estialbo (AV-PH)" w:date="2019-06-26T11:09:00Z">
        <w:r w:rsidR="006A2A46">
          <w:t xml:space="preserve"> a</w:t>
        </w:r>
      </w:ins>
      <w:r>
        <w:t xml:space="preserve"> </w:t>
      </w:r>
      <w:r>
        <w:rPr>
          <w:rFonts w:hint="eastAsia"/>
        </w:rPr>
        <w:t>malicious</w:t>
      </w:r>
      <w:r>
        <w:t xml:space="preserve"> </w:t>
      </w:r>
      <w:r>
        <w:rPr>
          <w:rFonts w:hint="eastAsia"/>
        </w:rPr>
        <w:t>app</w:t>
      </w:r>
      <w:ins w:id="183" w:author="John Estialbo (AV-PH)" w:date="2019-06-26T11:09:00Z">
        <w:r w:rsidR="006A2A46">
          <w:t xml:space="preserve">: </w:t>
        </w:r>
      </w:ins>
      <w:del w:id="184" w:author="John Estialbo (AV-PH)" w:date="2019-06-26T11:09:00Z">
        <w:r w:rsidDel="006A2A46">
          <w:delText>.</w:delText>
        </w:r>
      </w:del>
    </w:p>
    <w:p w14:paraId="055C48FF" w14:textId="77777777" w:rsidR="00CF7B74" w:rsidDel="006A2A46" w:rsidRDefault="00CF7B74">
      <w:pPr>
        <w:rPr>
          <w:del w:id="185" w:author="John Estialbo (AV-PH)" w:date="2019-06-26T11:09:00Z"/>
        </w:rPr>
      </w:pPr>
      <w:del w:id="186" w:author="John Estialbo (AV-PH)" w:date="2019-06-26T11:09:00Z">
        <w:r w:rsidDel="006A2A46">
          <w:rPr>
            <w:rFonts w:hint="eastAsia"/>
          </w:rPr>
          <w:delText>Samples</w:delText>
        </w:r>
        <w:r w:rsidRPr="001A4158" w:rsidDel="006A2A46">
          <w:delText>:</w:delText>
        </w:r>
      </w:del>
      <w:r w:rsidRPr="001A4158">
        <w:t xml:space="preserve"> </w:t>
      </w:r>
    </w:p>
    <w:p w14:paraId="406904ED" w14:textId="77777777" w:rsidR="00CF7B74" w:rsidDel="006A2A46" w:rsidRDefault="00CF7B74">
      <w:pPr>
        <w:rPr>
          <w:del w:id="187" w:author="John Estialbo (AV-PH)" w:date="2019-06-26T11:10:00Z"/>
          <w:moveFrom w:id="188" w:author="John Estialbo (AV-PH)" w:date="2019-06-26T11:06:00Z"/>
        </w:rPr>
      </w:pPr>
      <w:del w:id="189" w:author="John Estialbo (AV-PH)" w:date="2019-06-26T11:10:00Z">
        <w:r w:rsidDel="006A2A46">
          <w:delText xml:space="preserve">          </w:delText>
        </w:r>
      </w:del>
      <w:moveFromRangeStart w:id="190" w:author="John Estialbo (AV-PH)" w:date="2019-06-26T11:06:00Z" w:name="move12439632"/>
      <w:moveFrom w:id="191" w:author="John Estialbo (AV-PH)" w:date="2019-06-26T11:06:00Z">
        <w:del w:id="192" w:author="John Estialbo (AV-PH)" w:date="2019-06-26T11:10:00Z">
          <w:r w:rsidRPr="00CF3EB5" w:rsidDel="006A2A46">
            <w:delText>30b0b3b0d4733f3b94517ab4e407214e82abf6aad3adf918717ff842e28d672f</w:delText>
          </w:r>
        </w:del>
      </w:moveFrom>
    </w:p>
    <w:p w14:paraId="17EECAF9" w14:textId="77777777" w:rsidR="00CF7B74" w:rsidDel="006A2A46" w:rsidRDefault="00CF7B74">
      <w:pPr>
        <w:rPr>
          <w:del w:id="193" w:author="John Estialbo (AV-PH)" w:date="2019-06-26T11:10:00Z"/>
        </w:rPr>
      </w:pPr>
      <w:moveFrom w:id="194" w:author="John Estialbo (AV-PH)" w:date="2019-06-26T11:06:00Z">
        <w:del w:id="195" w:author="John Estialbo (AV-PH)" w:date="2019-06-26T11:10:00Z">
          <w:r w:rsidDel="006A2A46">
            <w:delText xml:space="preserve">         </w:delText>
          </w:r>
          <w:r w:rsidRPr="001A4158" w:rsidDel="006A2A46">
            <w:delText xml:space="preserve"> </w:delText>
          </w:r>
          <w:r w:rsidRPr="00CF3EB5" w:rsidDel="006A2A46">
            <w:delText>451194f0d9b902b6763762023ca02f6539fc72276347b8a8aed3a901bece4892</w:delText>
          </w:r>
        </w:del>
      </w:moveFrom>
      <w:moveFromRangeEnd w:id="190"/>
    </w:p>
    <w:p w14:paraId="3EED61E3" w14:textId="77777777" w:rsidR="00CF7B74" w:rsidDel="006A2A46" w:rsidRDefault="00CF7B74" w:rsidP="00E52D63">
      <w:pPr>
        <w:rPr>
          <w:del w:id="196" w:author="John Estialbo (AV-PH)" w:date="2019-06-26T11:10:00Z"/>
        </w:rPr>
      </w:pPr>
      <w:del w:id="197" w:author="John Estialbo (AV-PH)" w:date="2019-06-26T11:10:00Z">
        <w:r w:rsidDel="006A2A46">
          <w:rPr>
            <w:rFonts w:hint="eastAsia"/>
          </w:rPr>
          <w:delText>U</w:delText>
        </w:r>
        <w:r w:rsidDel="006A2A46">
          <w:delText>RL:</w:delText>
        </w:r>
      </w:del>
    </w:p>
    <w:p w14:paraId="33D11A7B" w14:textId="77777777" w:rsidR="006A2A46" w:rsidRDefault="006A2A46" w:rsidP="00E52D63">
      <w:pPr>
        <w:rPr>
          <w:ins w:id="198" w:author="John Estialbo (AV-PH)" w:date="2019-06-26T11:10:00Z"/>
        </w:rPr>
      </w:pPr>
    </w:p>
    <w:p w14:paraId="77F1B26D" w14:textId="77777777" w:rsidR="00CF7B74" w:rsidDel="006A2A46" w:rsidRDefault="00CF7B74">
      <w:pPr>
        <w:pStyle w:val="ListParagraph"/>
        <w:numPr>
          <w:ilvl w:val="0"/>
          <w:numId w:val="2"/>
        </w:numPr>
        <w:rPr>
          <w:del w:id="199" w:author="John Estialbo (AV-PH)" w:date="2019-06-26T11:10:00Z"/>
        </w:rPr>
        <w:pPrChange w:id="200" w:author="John Estialbo (AV-PH)" w:date="2019-06-26T11:10:00Z">
          <w:pPr/>
        </w:pPrChange>
      </w:pPr>
      <w:del w:id="201" w:author="John Estialbo (AV-PH)" w:date="2019-06-26T11:10:00Z">
        <w:r w:rsidDel="006A2A46">
          <w:delText xml:space="preserve">        </w:delText>
        </w:r>
      </w:del>
      <w:r w:rsidRPr="001A4158">
        <w:t>hxxp://markuezdnbrs</w:t>
      </w:r>
      <w:ins w:id="202" w:author="John Estialbo (AV-PH)" w:date="2019-06-26T11:10:00Z">
        <w:r w:rsidR="006A2A46">
          <w:t>[</w:t>
        </w:r>
      </w:ins>
      <w:r w:rsidRPr="001A4158">
        <w:t>.</w:t>
      </w:r>
      <w:ins w:id="203" w:author="John Estialbo (AV-PH)" w:date="2019-06-26T11:10:00Z">
        <w:r w:rsidR="006A2A46">
          <w:t>]</w:t>
        </w:r>
      </w:ins>
      <w:r w:rsidRPr="001A4158">
        <w:t>online/deneme/api</w:t>
      </w:r>
      <w:del w:id="204" w:author="John Estialbo (AV-PH)" w:date="2019-06-26T11:10:00Z">
        <w:r w:rsidRPr="001A4158" w:rsidDel="006A2A46">
          <w:delText>.</w:delText>
        </w:r>
      </w:del>
      <w:ins w:id="205" w:author="John Estialbo (AV-PH)" w:date="2019-06-26T11:10:00Z">
        <w:r w:rsidR="006A2A46">
          <w:t>[</w:t>
        </w:r>
        <w:r w:rsidR="006A2A46" w:rsidRPr="001A4158">
          <w:t>.</w:t>
        </w:r>
        <w:r w:rsidR="006A2A46">
          <w:t>]</w:t>
        </w:r>
      </w:ins>
      <w:r w:rsidRPr="001A4158">
        <w:t>php?xml=8c6c029e-153b-41e1-a061-2699a45b69f9</w:t>
      </w:r>
    </w:p>
    <w:p w14:paraId="0E570652" w14:textId="77777777" w:rsidR="006A2A46" w:rsidRDefault="00CF7B74">
      <w:pPr>
        <w:pStyle w:val="ListParagraph"/>
        <w:numPr>
          <w:ilvl w:val="0"/>
          <w:numId w:val="2"/>
        </w:numPr>
        <w:rPr>
          <w:ins w:id="206" w:author="John Estialbo (AV-PH)" w:date="2019-06-26T11:10:00Z"/>
        </w:rPr>
        <w:pPrChange w:id="207" w:author="John Estialbo (AV-PH)" w:date="2019-06-26T11:10:00Z">
          <w:pPr/>
        </w:pPrChange>
      </w:pPr>
      <w:del w:id="208" w:author="John Estialbo (AV-PH)" w:date="2019-06-26T11:10:00Z">
        <w:r w:rsidDel="006A2A46">
          <w:delText xml:space="preserve">        </w:delText>
        </w:r>
      </w:del>
    </w:p>
    <w:p w14:paraId="3B9A420B" w14:textId="77777777" w:rsidR="00CF7B74" w:rsidRDefault="00CF7B74">
      <w:pPr>
        <w:pStyle w:val="ListParagraph"/>
        <w:numPr>
          <w:ilvl w:val="0"/>
          <w:numId w:val="2"/>
        </w:numPr>
        <w:rPr>
          <w:ins w:id="209" w:author="John Estialbo (AV-PH)" w:date="2019-06-26T11:10:00Z"/>
        </w:rPr>
        <w:pPrChange w:id="210" w:author="John Estialbo (AV-PH)" w:date="2019-06-26T11:10:00Z">
          <w:pPr/>
        </w:pPrChange>
      </w:pPr>
      <w:r w:rsidRPr="001A4158">
        <w:t>hxxp://successiondar</w:t>
      </w:r>
      <w:del w:id="211" w:author="John Estialbo (AV-PH)" w:date="2019-06-26T11:10:00Z">
        <w:r w:rsidRPr="001A4158" w:rsidDel="006A2A46">
          <w:delText>.</w:delText>
        </w:r>
      </w:del>
      <w:ins w:id="212" w:author="John Estialbo (AV-PH)" w:date="2019-06-26T11:10:00Z">
        <w:r w:rsidR="006A2A46">
          <w:t>[</w:t>
        </w:r>
        <w:r w:rsidR="006A2A46" w:rsidRPr="001A4158">
          <w:t>.</w:t>
        </w:r>
        <w:r w:rsidR="006A2A46">
          <w:t>]</w:t>
        </w:r>
      </w:ins>
      <w:r w:rsidRPr="001A4158">
        <w:t>xyz/continuing/resigned</w:t>
      </w:r>
      <w:del w:id="213" w:author="John Estialbo (AV-PH)" w:date="2019-06-26T11:10:00Z">
        <w:r w:rsidRPr="001A4158" w:rsidDel="006A2A46">
          <w:delText>.</w:delText>
        </w:r>
      </w:del>
      <w:ins w:id="214" w:author="John Estialbo (AV-PH)" w:date="2019-06-26T11:10:00Z">
        <w:r w:rsidR="006A2A46">
          <w:t>[</w:t>
        </w:r>
        <w:r w:rsidR="006A2A46" w:rsidRPr="001A4158">
          <w:t>.</w:t>
        </w:r>
        <w:r w:rsidR="006A2A46">
          <w:t>]</w:t>
        </w:r>
      </w:ins>
      <w:r w:rsidRPr="001A4158">
        <w:t>php?xml=7e393286-925c-41f4-ac81-b7e2625473d0</w:t>
      </w:r>
    </w:p>
    <w:p w14:paraId="27E47A10" w14:textId="77777777" w:rsidR="006A2A46" w:rsidRDefault="006A2A46">
      <w:pPr>
        <w:rPr>
          <w:ins w:id="215" w:author="John Estialbo (AV-PH)" w:date="2019-06-26T11:10:00Z"/>
        </w:rPr>
      </w:pPr>
    </w:p>
    <w:p w14:paraId="032B7808" w14:textId="77777777" w:rsidR="006A2A46" w:rsidRPr="001A4158" w:rsidRDefault="006A2A46">
      <w:ins w:id="216" w:author="John Estialbo (AV-PH)" w:date="2019-06-26T11:10:00Z">
        <w:r>
          <w:t xml:space="preserve">The malicious </w:t>
        </w:r>
      </w:ins>
      <w:ins w:id="217" w:author="John Estialbo (AV-PH)" w:date="2019-06-26T11:11:00Z">
        <w:r>
          <w:t xml:space="preserve">Android </w:t>
        </w:r>
      </w:ins>
      <w:ins w:id="218" w:author="John Estialbo (AV-PH)" w:date="2019-06-26T11:10:00Z">
        <w:r>
          <w:t>application packages</w:t>
        </w:r>
      </w:ins>
      <w:ins w:id="219" w:author="John Estialbo (AV-PH)" w:date="2019-06-26T11:11:00Z">
        <w:r>
          <w:t xml:space="preserve"> (APKs) will be retrieved from here:</w:t>
        </w:r>
      </w:ins>
    </w:p>
    <w:p w14:paraId="35A87192" w14:textId="77777777" w:rsidR="00CF7B74" w:rsidDel="006A2A46" w:rsidRDefault="00CF7B74">
      <w:pPr>
        <w:pStyle w:val="ListParagraph"/>
        <w:numPr>
          <w:ilvl w:val="0"/>
          <w:numId w:val="2"/>
        </w:numPr>
        <w:rPr>
          <w:del w:id="220" w:author="John Estialbo (AV-PH)" w:date="2019-06-26T11:11:00Z"/>
        </w:rPr>
        <w:pPrChange w:id="221" w:author="John Estialbo (AV-PH)" w:date="2019-06-26T11:11:00Z">
          <w:pPr/>
        </w:pPrChange>
      </w:pPr>
      <w:del w:id="222" w:author="John Estialbo (AV-PH)" w:date="2019-06-26T11:11:00Z">
        <w:r w:rsidRPr="001A4158" w:rsidDel="006A2A46">
          <w:delText xml:space="preserve">Sample download address: </w:delText>
        </w:r>
      </w:del>
    </w:p>
    <w:p w14:paraId="1A19BD65" w14:textId="77777777" w:rsidR="00CF7B74" w:rsidRPr="002229E4" w:rsidDel="006A2A46" w:rsidRDefault="00CF7B74">
      <w:pPr>
        <w:pStyle w:val="ListParagraph"/>
        <w:numPr>
          <w:ilvl w:val="0"/>
          <w:numId w:val="2"/>
        </w:numPr>
        <w:rPr>
          <w:del w:id="223" w:author="John Estialbo (AV-PH)" w:date="2019-06-26T11:11:00Z"/>
          <w:color w:val="000000"/>
          <w:sz w:val="20"/>
        </w:rPr>
        <w:pPrChange w:id="224" w:author="John Estialbo (AV-PH)" w:date="2019-06-26T11:11:00Z">
          <w:pPr/>
        </w:pPrChange>
      </w:pPr>
      <w:del w:id="225" w:author="John Estialbo (AV-PH)" w:date="2019-06-26T11:11:00Z">
        <w:r w:rsidRPr="006A2A46" w:rsidDel="006A2A46">
          <w:rPr>
            <w:color w:val="000000"/>
            <w:sz w:val="20"/>
          </w:rPr>
          <w:delText xml:space="preserve">           </w:delText>
        </w:r>
      </w:del>
      <w:r w:rsidRPr="006A2A46">
        <w:rPr>
          <w:color w:val="000000"/>
          <w:sz w:val="20"/>
        </w:rPr>
        <w:t>hxxp://markuezdnbrs</w:t>
      </w:r>
      <w:del w:id="226" w:author="John Estialbo (AV-PH)" w:date="2019-06-26T11:11:00Z">
        <w:r w:rsidRPr="006A2A46" w:rsidDel="006A2A46">
          <w:rPr>
            <w:color w:val="000000"/>
            <w:sz w:val="20"/>
          </w:rPr>
          <w:delText>.</w:delText>
        </w:r>
      </w:del>
      <w:ins w:id="227" w:author="John Estialbo (AV-PH)" w:date="2019-06-26T11:11:00Z">
        <w:r w:rsidR="006A2A46">
          <w:t>[</w:t>
        </w:r>
        <w:r w:rsidR="006A2A46" w:rsidRPr="001A4158">
          <w:t>.</w:t>
        </w:r>
        <w:r w:rsidR="006A2A46">
          <w:t>]</w:t>
        </w:r>
      </w:ins>
      <w:r w:rsidRPr="006A2A46">
        <w:rPr>
          <w:color w:val="000000"/>
          <w:sz w:val="20"/>
        </w:rPr>
        <w:t>online/deneme/apk/6928</w:t>
      </w:r>
      <w:del w:id="228" w:author="John Estialbo (AV-PH)" w:date="2019-06-26T11:11:00Z">
        <w:r w:rsidRPr="006A2A46" w:rsidDel="006A2A46">
          <w:rPr>
            <w:color w:val="000000"/>
            <w:sz w:val="20"/>
          </w:rPr>
          <w:delText>.</w:delText>
        </w:r>
      </w:del>
      <w:ins w:id="229" w:author="John Estialbo (AV-PH)" w:date="2019-06-26T11:11:00Z">
        <w:r w:rsidR="006A2A46">
          <w:t>[</w:t>
        </w:r>
        <w:r w:rsidR="006A2A46" w:rsidRPr="001A4158">
          <w:t>.</w:t>
        </w:r>
        <w:r w:rsidR="006A2A46">
          <w:t>]</w:t>
        </w:r>
      </w:ins>
      <w:r w:rsidRPr="006A2A46">
        <w:rPr>
          <w:color w:val="000000"/>
          <w:sz w:val="20"/>
        </w:rPr>
        <w:t>apk</w:t>
      </w:r>
    </w:p>
    <w:p w14:paraId="68837D84" w14:textId="77777777" w:rsidR="006A2A46" w:rsidRPr="006A2A46" w:rsidRDefault="00CF7B74">
      <w:pPr>
        <w:pStyle w:val="ListParagraph"/>
        <w:numPr>
          <w:ilvl w:val="0"/>
          <w:numId w:val="2"/>
        </w:numPr>
        <w:rPr>
          <w:ins w:id="230" w:author="John Estialbo (AV-PH)" w:date="2019-06-26T11:11:00Z"/>
          <w:color w:val="000000"/>
          <w:sz w:val="20"/>
          <w:rPrChange w:id="231" w:author="John Estialbo (AV-PH)" w:date="2019-06-26T11:11:00Z">
            <w:rPr>
              <w:ins w:id="232" w:author="John Estialbo (AV-PH)" w:date="2019-06-26T11:11:00Z"/>
            </w:rPr>
          </w:rPrChange>
        </w:rPr>
        <w:pPrChange w:id="233" w:author="John Estialbo (AV-PH)" w:date="2019-06-26T11:11:00Z">
          <w:pPr/>
        </w:pPrChange>
      </w:pPr>
      <w:del w:id="234" w:author="John Estialbo (AV-PH)" w:date="2019-06-26T11:11:00Z">
        <w:r w:rsidDel="006A2A46">
          <w:delText xml:space="preserve">         </w:delText>
        </w:r>
      </w:del>
    </w:p>
    <w:p w14:paraId="17732924" w14:textId="77777777" w:rsidR="00CF7B74" w:rsidRPr="006A2A46" w:rsidRDefault="00CF7B74">
      <w:pPr>
        <w:pStyle w:val="ListParagraph"/>
        <w:numPr>
          <w:ilvl w:val="0"/>
          <w:numId w:val="2"/>
        </w:numPr>
        <w:rPr>
          <w:color w:val="000000"/>
          <w:sz w:val="20"/>
        </w:rPr>
        <w:pPrChange w:id="235" w:author="John Estialbo (AV-PH)" w:date="2019-06-26T11:11:00Z">
          <w:pPr/>
        </w:pPrChange>
      </w:pPr>
      <w:r w:rsidRPr="006A2A46">
        <w:rPr>
          <w:color w:val="000000"/>
          <w:sz w:val="20"/>
        </w:rPr>
        <w:t>hxxp://successiondar</w:t>
      </w:r>
      <w:del w:id="236" w:author="John Estialbo (AV-PH)" w:date="2019-06-26T11:12:00Z">
        <w:r w:rsidRPr="006A2A46" w:rsidDel="006A2A46">
          <w:rPr>
            <w:color w:val="000000"/>
            <w:sz w:val="20"/>
          </w:rPr>
          <w:delText>.</w:delText>
        </w:r>
      </w:del>
      <w:ins w:id="237" w:author="John Estialbo (AV-PH)" w:date="2019-06-26T11:12:00Z">
        <w:r w:rsidR="006A2A46">
          <w:t>[</w:t>
        </w:r>
        <w:r w:rsidR="006A2A46" w:rsidRPr="001A4158">
          <w:t>.</w:t>
        </w:r>
        <w:r w:rsidR="006A2A46">
          <w:t>]</w:t>
        </w:r>
      </w:ins>
      <w:r w:rsidRPr="006A2A46">
        <w:rPr>
          <w:color w:val="000000"/>
          <w:sz w:val="20"/>
        </w:rPr>
        <w:t>xyz/continuing/kan/5425</w:t>
      </w:r>
      <w:del w:id="238" w:author="John Estialbo (AV-PH)" w:date="2019-06-26T11:12:00Z">
        <w:r w:rsidRPr="006A2A46" w:rsidDel="006A2A46">
          <w:rPr>
            <w:color w:val="000000"/>
            <w:sz w:val="20"/>
          </w:rPr>
          <w:delText>.</w:delText>
        </w:r>
      </w:del>
      <w:ins w:id="239" w:author="John Estialbo (AV-PH)" w:date="2019-06-26T11:12:00Z">
        <w:r w:rsidR="006A2A46">
          <w:t>[</w:t>
        </w:r>
        <w:r w:rsidR="006A2A46" w:rsidRPr="001A4158">
          <w:t>.</w:t>
        </w:r>
        <w:r w:rsidR="006A2A46">
          <w:t>]</w:t>
        </w:r>
      </w:ins>
      <w:r w:rsidRPr="006A2A46">
        <w:rPr>
          <w:color w:val="000000"/>
          <w:sz w:val="20"/>
        </w:rPr>
        <w:t>apk</w:t>
      </w:r>
    </w:p>
    <w:p w14:paraId="37FE0B0B" w14:textId="77777777" w:rsidR="00CF7B74" w:rsidRDefault="00CF7B74" w:rsidP="00E52D63">
      <w:pPr>
        <w:rPr>
          <w:noProof/>
        </w:rPr>
      </w:pPr>
      <w:r w:rsidRPr="002229E4">
        <w:rPr>
          <w:noProof/>
        </w:rPr>
        <w:t xml:space="preserve"> </w:t>
      </w:r>
      <w:r>
        <w:rPr>
          <w:noProof/>
          <w:lang w:eastAsia="en-US"/>
        </w:rPr>
        <w:drawing>
          <wp:inline distT="0" distB="0" distL="0" distR="0" wp14:anchorId="3E063490" wp14:editId="0F1B5EBE">
            <wp:extent cx="5943600" cy="25057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ubi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59889" cy="2512577"/>
                    </a:xfrm>
                    <a:prstGeom prst="rect">
                      <a:avLst/>
                    </a:prstGeom>
                  </pic:spPr>
                </pic:pic>
              </a:graphicData>
            </a:graphic>
          </wp:inline>
        </w:drawing>
      </w:r>
    </w:p>
    <w:p w14:paraId="27FA6AFB" w14:textId="77777777" w:rsidR="00CF7B74" w:rsidRPr="00205680" w:rsidRDefault="00CF7B74" w:rsidP="00E52D63">
      <w:pPr>
        <w:jc w:val="center"/>
      </w:pPr>
      <w:r w:rsidRPr="00205680">
        <w:t xml:space="preserve">Figure </w:t>
      </w:r>
      <w:del w:id="240" w:author="John Estialbo (AV-PH)" w:date="2019-06-26T11:12:00Z">
        <w:r w:rsidRPr="00205680" w:rsidDel="006A2A46">
          <w:delText>1</w:delText>
        </w:r>
      </w:del>
      <w:ins w:id="241" w:author="John Estialbo (AV-PH)" w:date="2019-06-26T11:12:00Z">
        <w:r w:rsidR="006A2A46">
          <w:t>2</w:t>
        </w:r>
      </w:ins>
      <w:r w:rsidRPr="00205680">
        <w:t xml:space="preserve">. </w:t>
      </w:r>
      <w:del w:id="242" w:author="John Estialbo (AV-PH)" w:date="2019-06-26T11:12:00Z">
        <w:r w:rsidRPr="00205680" w:rsidDel="006A2A46">
          <w:delText xml:space="preserve">Images </w:delText>
        </w:r>
      </w:del>
      <w:ins w:id="243" w:author="John Estialbo (AV-PH)" w:date="2019-06-26T11:12:00Z">
        <w:r w:rsidR="006A2A46">
          <w:t>Code</w:t>
        </w:r>
        <w:r w:rsidR="006A2A46" w:rsidRPr="00205680">
          <w:t xml:space="preserve"> </w:t>
        </w:r>
        <w:r w:rsidR="006A2A46">
          <w:t xml:space="preserve">snippets </w:t>
        </w:r>
      </w:ins>
      <w:del w:id="244" w:author="John Estialbo (AV-PH)" w:date="2019-06-26T11:13:00Z">
        <w:r w:rsidRPr="00205680" w:rsidDel="006A2A46">
          <w:delText>of</w:delText>
        </w:r>
      </w:del>
      <w:ins w:id="245" w:author="John Estialbo (AV-PH)" w:date="2019-06-26T11:13:00Z">
        <w:r w:rsidR="006A2A46">
          <w:t>showing</w:t>
        </w:r>
      </w:ins>
      <w:r w:rsidRPr="00205680">
        <w:t xml:space="preserve"> Anubis </w:t>
      </w:r>
      <w:del w:id="246" w:author="John Estialbo (AV-PH)" w:date="2019-06-26T11:12:00Z">
        <w:r w:rsidRPr="00205680" w:rsidDel="006A2A46">
          <w:delText>D</w:delText>
        </w:r>
      </w:del>
      <w:ins w:id="247" w:author="John Estialbo (AV-PH)" w:date="2019-06-26T11:12:00Z">
        <w:r w:rsidR="006A2A46">
          <w:t>d</w:t>
        </w:r>
      </w:ins>
      <w:r w:rsidRPr="00205680">
        <w:t>ropper</w:t>
      </w:r>
      <w:ins w:id="248" w:author="John Estialbo (AV-PH)" w:date="2019-06-26T11:13:00Z">
        <w:r w:rsidR="006A2A46">
          <w:t>’s</w:t>
        </w:r>
      </w:ins>
      <w:r w:rsidRPr="00205680">
        <w:t xml:space="preserve"> request URL</w:t>
      </w:r>
      <w:ins w:id="249" w:author="John Estialbo (AV-PH)" w:date="2019-06-26T11:13:00Z">
        <w:r w:rsidR="006A2A46">
          <w:t>s (highlighted)</w:t>
        </w:r>
      </w:ins>
    </w:p>
    <w:p w14:paraId="4CE6EBAF" w14:textId="77777777" w:rsidR="00CF7B74" w:rsidRPr="00AF7FCE" w:rsidRDefault="00CF7B74" w:rsidP="00E52D63"/>
    <w:p w14:paraId="51EC83DF" w14:textId="77777777" w:rsidR="006A2A46" w:rsidRDefault="006A2A46">
      <w:pPr>
        <w:rPr>
          <w:ins w:id="250" w:author="John Estialbo (AV-PH)" w:date="2019-06-26T11:17:00Z"/>
          <w:color w:val="000000"/>
          <w:sz w:val="22"/>
          <w:szCs w:val="22"/>
        </w:rPr>
      </w:pPr>
      <w:ins w:id="251" w:author="John Estialbo (AV-PH)" w:date="2019-06-26T11:15:00Z">
        <w:r>
          <w:rPr>
            <w:sz w:val="22"/>
            <w:szCs w:val="22"/>
          </w:rPr>
          <w:t xml:space="preserve">Checking on </w:t>
        </w:r>
      </w:ins>
      <w:ins w:id="252" w:author="John Estialbo (AV-PH)" w:date="2019-06-26T11:17:00Z">
        <w:r>
          <w:rPr>
            <w:sz w:val="22"/>
            <w:szCs w:val="22"/>
          </w:rPr>
          <w:t>other</w:t>
        </w:r>
      </w:ins>
      <w:ins w:id="253" w:author="John Estialbo (AV-PH)" w:date="2019-06-26T11:15:00Z">
        <w:r>
          <w:rPr>
            <w:sz w:val="22"/>
            <w:szCs w:val="22"/>
          </w:rPr>
          <w:t xml:space="preserve"> Anubis-related URLs, </w:t>
        </w:r>
      </w:ins>
      <w:del w:id="254" w:author="John Estialbo (AV-PH)" w:date="2019-06-26T11:15:00Z">
        <w:r w:rsidR="00CF7B74" w:rsidRPr="00380F94" w:rsidDel="006A2A46">
          <w:rPr>
            <w:sz w:val="22"/>
            <w:szCs w:val="22"/>
          </w:rPr>
          <w:delText>W</w:delText>
        </w:r>
      </w:del>
      <w:ins w:id="255" w:author="John Estialbo (AV-PH)" w:date="2019-06-26T11:15:00Z">
        <w:r>
          <w:rPr>
            <w:sz w:val="22"/>
            <w:szCs w:val="22"/>
          </w:rPr>
          <w:t>w</w:t>
        </w:r>
      </w:ins>
      <w:r w:rsidR="00CF7B74" w:rsidRPr="00380F94">
        <w:rPr>
          <w:sz w:val="22"/>
          <w:szCs w:val="22"/>
        </w:rPr>
        <w:t>e</w:t>
      </w:r>
      <w:ins w:id="256" w:author="John Estialbo (AV-PH)" w:date="2019-06-26T11:13:00Z">
        <w:r>
          <w:rPr>
            <w:sz w:val="22"/>
            <w:szCs w:val="22"/>
          </w:rPr>
          <w:t xml:space="preserve"> </w:t>
        </w:r>
      </w:ins>
      <w:ins w:id="257" w:author="John Estialbo (AV-PH)" w:date="2019-06-26T11:15:00Z">
        <w:r>
          <w:rPr>
            <w:sz w:val="22"/>
            <w:szCs w:val="22"/>
          </w:rPr>
          <w:t xml:space="preserve">uncovered that </w:t>
        </w:r>
      </w:ins>
      <w:ins w:id="258" w:author="John Estialbo (AV-PH)" w:date="2019-06-26T11:16:00Z">
        <w:r>
          <w:rPr>
            <w:sz w:val="22"/>
            <w:szCs w:val="22"/>
          </w:rPr>
          <w:t>they</w:t>
        </w:r>
      </w:ins>
      <w:ins w:id="259" w:author="John Estialbo (AV-PH)" w:date="2019-06-26T11:15:00Z">
        <w:r>
          <w:rPr>
            <w:sz w:val="22"/>
            <w:szCs w:val="22"/>
          </w:rPr>
          <w:t xml:space="preserve"> hosted </w:t>
        </w:r>
      </w:ins>
      <w:del w:id="260" w:author="John Estialbo (AV-PH)" w:date="2019-06-26T11:13:00Z">
        <w:r w:rsidR="00CF7B74" w:rsidRPr="00380F94" w:rsidDel="006A2A46">
          <w:rPr>
            <w:sz w:val="22"/>
            <w:szCs w:val="22"/>
          </w:rPr>
          <w:delText xml:space="preserve"> </w:delText>
        </w:r>
      </w:del>
      <w:del w:id="261" w:author="John Estialbo (AV-PH)" w:date="2019-06-26T11:15:00Z">
        <w:r w:rsidR="00CF7B74" w:rsidRPr="00380F94" w:rsidDel="006A2A46">
          <w:rPr>
            <w:sz w:val="22"/>
            <w:szCs w:val="22"/>
          </w:rPr>
          <w:delText xml:space="preserve">can </w:delText>
        </w:r>
        <w:r w:rsidR="00CF7B74" w:rsidRPr="00380F94" w:rsidDel="006A2A46">
          <w:rPr>
            <w:color w:val="000000"/>
            <w:sz w:val="22"/>
            <w:szCs w:val="22"/>
          </w:rPr>
          <w:delText xml:space="preserve">download </w:delText>
        </w:r>
      </w:del>
      <w:r w:rsidR="00CF7B74" w:rsidRPr="00380F94">
        <w:rPr>
          <w:color w:val="000000"/>
          <w:sz w:val="22"/>
          <w:szCs w:val="22"/>
        </w:rPr>
        <w:t>17,491 samples</w:t>
      </w:r>
      <w:ins w:id="262" w:author="John Estialbo (AV-PH)" w:date="2019-06-26T11:17:00Z">
        <w:r>
          <w:rPr>
            <w:color w:val="000000"/>
            <w:sz w:val="22"/>
            <w:szCs w:val="22"/>
          </w:rPr>
          <w:t xml:space="preserve">: </w:t>
        </w:r>
      </w:ins>
    </w:p>
    <w:p w14:paraId="798BE00B" w14:textId="77777777" w:rsidR="00CF7B74" w:rsidRPr="006A2A46" w:rsidDel="006A2A46" w:rsidRDefault="00CF7B74">
      <w:pPr>
        <w:pStyle w:val="ListParagraph"/>
        <w:numPr>
          <w:ilvl w:val="0"/>
          <w:numId w:val="2"/>
        </w:numPr>
        <w:rPr>
          <w:del w:id="263" w:author="John Estialbo (AV-PH)" w:date="2019-06-26T11:17:00Z"/>
          <w:color w:val="000000"/>
          <w:sz w:val="22"/>
          <w:szCs w:val="22"/>
          <w:rPrChange w:id="264" w:author="John Estialbo (AV-PH)" w:date="2019-06-26T11:17:00Z">
            <w:rPr>
              <w:del w:id="265" w:author="John Estialbo (AV-PH)" w:date="2019-06-26T11:17:00Z"/>
            </w:rPr>
          </w:rPrChange>
        </w:rPr>
        <w:pPrChange w:id="266" w:author="John Estialbo (AV-PH)" w:date="2019-06-26T11:17:00Z">
          <w:pPr/>
        </w:pPrChange>
      </w:pPr>
      <w:del w:id="267" w:author="John Estialbo (AV-PH)" w:date="2019-06-26T11:17:00Z">
        <w:r w:rsidRPr="006A2A46" w:rsidDel="006A2A46">
          <w:rPr>
            <w:color w:val="000000"/>
            <w:sz w:val="22"/>
            <w:szCs w:val="22"/>
            <w:rPrChange w:id="268" w:author="John Estialbo (AV-PH)" w:date="2019-06-26T11:17:00Z">
              <w:rPr/>
            </w:rPrChange>
          </w:rPr>
          <w:delText xml:space="preserve"> from the following URL</w:delText>
        </w:r>
      </w:del>
      <w:del w:id="269" w:author="John Estialbo (AV-PH)" w:date="2019-06-26T11:16:00Z">
        <w:r w:rsidRPr="006A2A46" w:rsidDel="006A2A46">
          <w:rPr>
            <w:color w:val="000000"/>
            <w:sz w:val="22"/>
            <w:szCs w:val="22"/>
            <w:rPrChange w:id="270" w:author="John Estialbo (AV-PH)" w:date="2019-06-26T11:17:00Z">
              <w:rPr/>
            </w:rPrChange>
          </w:rPr>
          <w:delText>.</w:delText>
        </w:r>
      </w:del>
    </w:p>
    <w:p w14:paraId="061F04A1" w14:textId="77777777" w:rsidR="00CF7B74" w:rsidRPr="006A2A46" w:rsidRDefault="00CF7B74">
      <w:pPr>
        <w:pStyle w:val="ListParagraph"/>
        <w:numPr>
          <w:ilvl w:val="0"/>
          <w:numId w:val="2"/>
        </w:numPr>
        <w:rPr>
          <w:sz w:val="20"/>
          <w:rPrChange w:id="271" w:author="John Estialbo (AV-PH)" w:date="2019-06-26T11:16:00Z">
            <w:rPr/>
          </w:rPrChange>
        </w:rPr>
        <w:pPrChange w:id="272" w:author="John Estialbo (AV-PH)" w:date="2019-06-26T11:17:00Z">
          <w:pPr/>
        </w:pPrChange>
      </w:pPr>
      <w:r w:rsidRPr="006A2A46">
        <w:rPr>
          <w:sz w:val="20"/>
          <w:rPrChange w:id="273" w:author="John Estialbo (AV-PH)" w:date="2019-06-26T11:16:00Z">
            <w:rPr/>
          </w:rPrChange>
        </w:rPr>
        <w:t>hxxp://markuezdnbrs</w:t>
      </w:r>
      <w:ins w:id="274" w:author="John Estialbo (AV-PH)" w:date="2019-06-26T11:16:00Z">
        <w:r w:rsidR="006A2A46">
          <w:rPr>
            <w:sz w:val="20"/>
          </w:rPr>
          <w:t>[</w:t>
        </w:r>
      </w:ins>
      <w:r w:rsidRPr="006A2A46">
        <w:rPr>
          <w:sz w:val="20"/>
          <w:rPrChange w:id="275" w:author="John Estialbo (AV-PH)" w:date="2019-06-26T11:16:00Z">
            <w:rPr/>
          </w:rPrChange>
        </w:rPr>
        <w:t>.</w:t>
      </w:r>
      <w:ins w:id="276" w:author="John Estialbo (AV-PH)" w:date="2019-06-26T11:16:00Z">
        <w:r w:rsidR="006A2A46">
          <w:rPr>
            <w:sz w:val="20"/>
          </w:rPr>
          <w:t>]</w:t>
        </w:r>
      </w:ins>
      <w:r w:rsidRPr="006A2A46">
        <w:rPr>
          <w:sz w:val="20"/>
          <w:rPrChange w:id="277" w:author="John Estialbo (AV-PH)" w:date="2019-06-26T11:16:00Z">
            <w:rPr/>
          </w:rPrChange>
        </w:rPr>
        <w:t>online/deneme/apk/[0-7810]</w:t>
      </w:r>
      <w:del w:id="278" w:author="John Estialbo (AV-PH)" w:date="2019-06-26T11:16:00Z">
        <w:r w:rsidRPr="006A2A46" w:rsidDel="006A2A46">
          <w:rPr>
            <w:sz w:val="20"/>
            <w:rPrChange w:id="279" w:author="John Estialbo (AV-PH)" w:date="2019-06-26T11:16:00Z">
              <w:rPr/>
            </w:rPrChange>
          </w:rPr>
          <w:delText>.</w:delText>
        </w:r>
      </w:del>
      <w:ins w:id="280" w:author="John Estialbo (AV-PH)" w:date="2019-06-26T11:16:00Z">
        <w:r w:rsidR="006A2A46" w:rsidRPr="006A2A46">
          <w:rPr>
            <w:sz w:val="20"/>
          </w:rPr>
          <w:t xml:space="preserve"> </w:t>
        </w:r>
        <w:r w:rsidR="006A2A46">
          <w:rPr>
            <w:sz w:val="20"/>
          </w:rPr>
          <w:t>[</w:t>
        </w:r>
        <w:r w:rsidR="006A2A46" w:rsidRPr="00DB7F48">
          <w:rPr>
            <w:sz w:val="20"/>
          </w:rPr>
          <w:t>.</w:t>
        </w:r>
        <w:r w:rsidR="006A2A46">
          <w:rPr>
            <w:sz w:val="20"/>
          </w:rPr>
          <w:t>]</w:t>
        </w:r>
      </w:ins>
      <w:proofErr w:type="spellStart"/>
      <w:r w:rsidRPr="006A2A46">
        <w:rPr>
          <w:sz w:val="20"/>
          <w:rPrChange w:id="281" w:author="John Estialbo (AV-PH)" w:date="2019-06-26T11:16:00Z">
            <w:rPr/>
          </w:rPrChange>
        </w:rPr>
        <w:t>apk</w:t>
      </w:r>
      <w:proofErr w:type="spellEnd"/>
    </w:p>
    <w:p w14:paraId="6F014710" w14:textId="77777777" w:rsidR="00CF7B74" w:rsidRPr="006A2A46" w:rsidRDefault="00CF7B74">
      <w:pPr>
        <w:pStyle w:val="ListParagraph"/>
        <w:numPr>
          <w:ilvl w:val="0"/>
          <w:numId w:val="2"/>
        </w:numPr>
        <w:rPr>
          <w:color w:val="000000"/>
          <w:sz w:val="22"/>
          <w:szCs w:val="22"/>
          <w:rPrChange w:id="282" w:author="John Estialbo (AV-PH)" w:date="2019-06-26T11:16:00Z">
            <w:rPr>
              <w:sz w:val="22"/>
              <w:szCs w:val="22"/>
            </w:rPr>
          </w:rPrChange>
        </w:rPr>
        <w:pPrChange w:id="283" w:author="John Estialbo (AV-PH)" w:date="2019-06-26T11:16:00Z">
          <w:pPr/>
        </w:pPrChange>
      </w:pPr>
      <w:r w:rsidRPr="006A2A46">
        <w:rPr>
          <w:color w:val="000000"/>
          <w:sz w:val="20"/>
          <w:rPrChange w:id="284" w:author="John Estialbo (AV-PH)" w:date="2019-06-26T11:16:00Z">
            <w:rPr/>
          </w:rPrChange>
        </w:rPr>
        <w:t>hxxp://successiondar</w:t>
      </w:r>
      <w:del w:id="285" w:author="John Estialbo (AV-PH)" w:date="2019-06-26T11:16:00Z">
        <w:r w:rsidRPr="006A2A46" w:rsidDel="006A2A46">
          <w:rPr>
            <w:color w:val="000000"/>
            <w:sz w:val="20"/>
            <w:rPrChange w:id="286" w:author="John Estialbo (AV-PH)" w:date="2019-06-26T11:16:00Z">
              <w:rPr/>
            </w:rPrChange>
          </w:rPr>
          <w:delText>.</w:delText>
        </w:r>
      </w:del>
      <w:ins w:id="287" w:author="John Estialbo (AV-PH)" w:date="2019-06-26T11:16:00Z">
        <w:r w:rsidR="006A2A46">
          <w:rPr>
            <w:color w:val="000000"/>
            <w:sz w:val="20"/>
          </w:rPr>
          <w:t>[</w:t>
        </w:r>
        <w:r w:rsidR="006A2A46" w:rsidRPr="00DB7F48">
          <w:rPr>
            <w:color w:val="000000"/>
            <w:sz w:val="20"/>
          </w:rPr>
          <w:t>.</w:t>
        </w:r>
        <w:r w:rsidR="006A2A46">
          <w:rPr>
            <w:color w:val="000000"/>
            <w:sz w:val="20"/>
          </w:rPr>
          <w:t>]</w:t>
        </w:r>
      </w:ins>
      <w:r w:rsidRPr="006A2A46">
        <w:rPr>
          <w:color w:val="000000"/>
          <w:sz w:val="20"/>
          <w:rPrChange w:id="288" w:author="John Estialbo (AV-PH)" w:date="2019-06-26T11:16:00Z">
            <w:rPr/>
          </w:rPrChange>
        </w:rPr>
        <w:t>xyz/continuing/kan/[1-9680]</w:t>
      </w:r>
      <w:del w:id="289" w:author="John Estialbo (AV-PH)" w:date="2019-06-26T11:17:00Z">
        <w:r w:rsidRPr="006A2A46" w:rsidDel="006A2A46">
          <w:rPr>
            <w:color w:val="000000"/>
            <w:sz w:val="20"/>
            <w:rPrChange w:id="290" w:author="John Estialbo (AV-PH)" w:date="2019-06-26T11:16:00Z">
              <w:rPr/>
            </w:rPrChange>
          </w:rPr>
          <w:delText>.</w:delText>
        </w:r>
      </w:del>
      <w:ins w:id="291" w:author="John Estialbo (AV-PH)" w:date="2019-06-26T11:17:00Z">
        <w:r w:rsidR="006A2A46" w:rsidRPr="006A2A46">
          <w:rPr>
            <w:color w:val="000000"/>
            <w:sz w:val="20"/>
          </w:rPr>
          <w:t xml:space="preserve"> </w:t>
        </w:r>
        <w:r w:rsidR="006A2A46">
          <w:rPr>
            <w:color w:val="000000"/>
            <w:sz w:val="20"/>
          </w:rPr>
          <w:t>[</w:t>
        </w:r>
        <w:r w:rsidR="006A2A46" w:rsidRPr="00DB7F48">
          <w:rPr>
            <w:color w:val="000000"/>
            <w:sz w:val="20"/>
          </w:rPr>
          <w:t>.</w:t>
        </w:r>
        <w:r w:rsidR="006A2A46">
          <w:rPr>
            <w:color w:val="000000"/>
            <w:sz w:val="20"/>
          </w:rPr>
          <w:t>]</w:t>
        </w:r>
      </w:ins>
      <w:proofErr w:type="spellStart"/>
      <w:r w:rsidRPr="006A2A46">
        <w:rPr>
          <w:color w:val="000000"/>
          <w:sz w:val="20"/>
          <w:rPrChange w:id="292" w:author="John Estialbo (AV-PH)" w:date="2019-06-26T11:16:00Z">
            <w:rPr/>
          </w:rPrChange>
        </w:rPr>
        <w:t>apk</w:t>
      </w:r>
      <w:proofErr w:type="spellEnd"/>
    </w:p>
    <w:p w14:paraId="1F1021F5" w14:textId="77777777" w:rsidR="00CF7B74" w:rsidRDefault="00CF7B74" w:rsidP="00E52D63">
      <w:pPr>
        <w:jc w:val="center"/>
        <w:rPr>
          <w:color w:val="000000"/>
          <w:sz w:val="20"/>
        </w:rPr>
      </w:pPr>
      <w:r w:rsidRPr="00E0288A">
        <w:rPr>
          <w:noProof/>
          <w:color w:val="000000"/>
          <w:sz w:val="20"/>
          <w:lang w:eastAsia="en-US"/>
        </w:rPr>
        <w:lastRenderedPageBreak/>
        <w:drawing>
          <wp:inline distT="0" distB="0" distL="0" distR="0" wp14:anchorId="280E5E1D" wp14:editId="4A3D5620">
            <wp:extent cx="4381805" cy="26098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04654" cy="2623498"/>
                    </a:xfrm>
                    <a:prstGeom prst="rect">
                      <a:avLst/>
                    </a:prstGeom>
                  </pic:spPr>
                </pic:pic>
              </a:graphicData>
            </a:graphic>
          </wp:inline>
        </w:drawing>
      </w:r>
    </w:p>
    <w:p w14:paraId="48F37245" w14:textId="77777777" w:rsidR="00CF7B74" w:rsidRPr="00205680" w:rsidRDefault="00CF7B74" w:rsidP="00E52D63">
      <w:pPr>
        <w:jc w:val="center"/>
        <w:rPr>
          <w:szCs w:val="22"/>
        </w:rPr>
      </w:pPr>
      <w:r w:rsidRPr="00205680">
        <w:rPr>
          <w:szCs w:val="22"/>
        </w:rPr>
        <w:t xml:space="preserve">Figure </w:t>
      </w:r>
      <w:del w:id="293" w:author="John Estialbo (AV-PH)" w:date="2019-06-26T11:17:00Z">
        <w:r w:rsidRPr="00205680" w:rsidDel="006A2A46">
          <w:rPr>
            <w:szCs w:val="22"/>
          </w:rPr>
          <w:delText>2</w:delText>
        </w:r>
      </w:del>
      <w:ins w:id="294" w:author="John Estialbo (AV-PH)" w:date="2019-06-26T11:17:00Z">
        <w:r w:rsidR="006A2A46">
          <w:rPr>
            <w:szCs w:val="22"/>
          </w:rPr>
          <w:t>3</w:t>
        </w:r>
      </w:ins>
      <w:r w:rsidRPr="00205680">
        <w:rPr>
          <w:szCs w:val="22"/>
        </w:rPr>
        <w:t xml:space="preserve">. </w:t>
      </w:r>
      <w:ins w:id="295" w:author="John Estialbo (AV-PH)" w:date="2019-06-26T11:17:00Z">
        <w:r w:rsidR="006A2A46">
          <w:rPr>
            <w:szCs w:val="22"/>
          </w:rPr>
          <w:t xml:space="preserve">Screenshot showing </w:t>
        </w:r>
      </w:ins>
      <w:del w:id="296" w:author="John Estialbo (AV-PH)" w:date="2019-06-26T11:17:00Z">
        <w:r w:rsidRPr="00205680" w:rsidDel="006A2A46">
          <w:rPr>
            <w:szCs w:val="22"/>
          </w:rPr>
          <w:delText xml:space="preserve">Download </w:delText>
        </w:r>
        <w:r w:rsidRPr="00205680" w:rsidDel="006A2A46">
          <w:rPr>
            <w:color w:val="000000"/>
            <w:szCs w:val="22"/>
          </w:rPr>
          <w:delText>17,491</w:delText>
        </w:r>
        <w:r w:rsidRPr="00205680" w:rsidDel="006A2A46">
          <w:rPr>
            <w:szCs w:val="22"/>
          </w:rPr>
          <w:delText xml:space="preserve"> </w:delText>
        </w:r>
      </w:del>
      <w:r w:rsidRPr="00205680">
        <w:rPr>
          <w:szCs w:val="22"/>
        </w:rPr>
        <w:t>Anubis samples</w:t>
      </w:r>
    </w:p>
    <w:p w14:paraId="3E7398BC" w14:textId="77777777" w:rsidR="00CF7B74" w:rsidRDefault="00CF7B74" w:rsidP="00E52D63">
      <w:pPr>
        <w:jc w:val="center"/>
      </w:pPr>
    </w:p>
    <w:p w14:paraId="73B72BB3" w14:textId="77777777" w:rsidR="00CF7B74" w:rsidRDefault="00CF7B74" w:rsidP="00E52D63">
      <w:pPr>
        <w:rPr>
          <w:rFonts w:eastAsia="SimSun"/>
          <w:color w:val="000000"/>
          <w:szCs w:val="22"/>
        </w:rPr>
      </w:pPr>
      <w:del w:id="297" w:author="John Estialbo (AV-PH)" w:date="2019-06-26T11:20:00Z">
        <w:r w:rsidRPr="00AF7FCE" w:rsidDel="0038677B">
          <w:rPr>
            <w:color w:val="000000"/>
            <w:szCs w:val="22"/>
          </w:rPr>
          <w:delText>In these samples</w:delText>
        </w:r>
        <w:r w:rsidRPr="00AF7FCE" w:rsidDel="0038677B">
          <w:rPr>
            <w:rFonts w:eastAsia="SimSun"/>
            <w:color w:val="000000"/>
            <w:szCs w:val="22"/>
          </w:rPr>
          <w:delText xml:space="preserve">, </w:delText>
        </w:r>
        <w:r w:rsidDel="0038677B">
          <w:rPr>
            <w:rFonts w:eastAsia="SimSun" w:hint="eastAsia"/>
            <w:color w:val="000000"/>
            <w:szCs w:val="22"/>
          </w:rPr>
          <w:delText>w</w:delText>
        </w:r>
      </w:del>
      <w:ins w:id="298" w:author="John Estialbo (AV-PH)" w:date="2019-06-26T11:20:00Z">
        <w:r w:rsidR="0038677B">
          <w:rPr>
            <w:rFonts w:eastAsia="SimSun"/>
            <w:color w:val="000000"/>
            <w:szCs w:val="22"/>
          </w:rPr>
          <w:t>W</w:t>
        </w:r>
      </w:ins>
      <w:r>
        <w:rPr>
          <w:rFonts w:eastAsia="SimSun" w:hint="eastAsia"/>
          <w:color w:val="000000"/>
          <w:szCs w:val="22"/>
        </w:rPr>
        <w:t>e</w:t>
      </w:r>
      <w:r>
        <w:rPr>
          <w:rFonts w:eastAsia="SimSun"/>
          <w:color w:val="000000"/>
          <w:szCs w:val="22"/>
        </w:rPr>
        <w:t xml:space="preserve"> found three </w:t>
      </w:r>
      <w:r>
        <w:rPr>
          <w:rFonts w:eastAsia="SimSun" w:hint="eastAsia"/>
          <w:color w:val="000000"/>
          <w:szCs w:val="22"/>
        </w:rPr>
        <w:t>labels</w:t>
      </w:r>
      <w:r>
        <w:rPr>
          <w:rFonts w:eastAsia="SimSun"/>
          <w:color w:val="000000"/>
          <w:szCs w:val="22"/>
        </w:rPr>
        <w:t xml:space="preserve"> </w:t>
      </w:r>
      <w:ins w:id="299" w:author="John Estialbo (AV-PH)" w:date="2019-06-26T11:20:00Z">
        <w:r w:rsidR="0038677B">
          <w:rPr>
            <w:rFonts w:eastAsia="SimSun"/>
            <w:color w:val="000000"/>
            <w:szCs w:val="22"/>
          </w:rPr>
          <w:t xml:space="preserve">in these samples: </w:t>
        </w:r>
      </w:ins>
      <w:ins w:id="300" w:author="John Estialbo (AV-PH)" w:date="2019-06-26T11:21:00Z">
        <w:r w:rsidR="0038677B">
          <w:rPr>
            <w:rFonts w:eastAsia="SimSun"/>
            <w:color w:val="000000"/>
            <w:szCs w:val="22"/>
          </w:rPr>
          <w:t>“</w:t>
        </w:r>
      </w:ins>
      <w:proofErr w:type="spellStart"/>
      <w:del w:id="301" w:author="John Estialbo (AV-PH)" w:date="2019-06-26T11:21:00Z">
        <w:r w:rsidDel="0038677B">
          <w:rPr>
            <w:rFonts w:eastAsia="SimSun"/>
            <w:color w:val="000000"/>
            <w:szCs w:val="22"/>
          </w:rPr>
          <w:delText>(</w:delText>
        </w:r>
      </w:del>
      <w:r w:rsidRPr="00AF7FCE">
        <w:rPr>
          <w:rFonts w:eastAsia="SimSun"/>
          <w:color w:val="000000"/>
          <w:szCs w:val="22"/>
        </w:rPr>
        <w:t>Operatör</w:t>
      </w:r>
      <w:proofErr w:type="spellEnd"/>
      <w:r w:rsidRPr="00AF7FCE">
        <w:rPr>
          <w:rFonts w:eastAsia="SimSun"/>
          <w:color w:val="000000"/>
          <w:szCs w:val="22"/>
        </w:rPr>
        <w:t xml:space="preserve"> </w:t>
      </w:r>
      <w:proofErr w:type="spellStart"/>
      <w:r w:rsidRPr="00AF7FCE">
        <w:rPr>
          <w:rFonts w:eastAsia="SimSun"/>
          <w:color w:val="000000"/>
          <w:szCs w:val="22"/>
        </w:rPr>
        <w:t>Güncellemesi</w:t>
      </w:r>
      <w:proofErr w:type="spellEnd"/>
      <w:ins w:id="302" w:author="John Estialbo (AV-PH)" w:date="2019-06-26T11:21:00Z">
        <w:r w:rsidR="0038677B">
          <w:rPr>
            <w:rFonts w:eastAsia="SimSun"/>
            <w:color w:val="000000"/>
            <w:szCs w:val="22"/>
          </w:rPr>
          <w:t>”</w:t>
        </w:r>
      </w:ins>
      <w:r>
        <w:rPr>
          <w:rFonts w:eastAsia="SimSun"/>
          <w:color w:val="000000"/>
          <w:szCs w:val="22"/>
        </w:rPr>
        <w:t xml:space="preserve">, </w:t>
      </w:r>
      <w:ins w:id="303" w:author="John Estialbo (AV-PH)" w:date="2019-06-26T11:21:00Z">
        <w:r w:rsidR="0038677B">
          <w:rPr>
            <w:rFonts w:eastAsia="SimSun"/>
            <w:color w:val="000000"/>
            <w:szCs w:val="22"/>
          </w:rPr>
          <w:t>“</w:t>
        </w:r>
      </w:ins>
      <w:r w:rsidRPr="00AF7FCE">
        <w:rPr>
          <w:rFonts w:eastAsia="SimSun"/>
          <w:color w:val="000000"/>
          <w:szCs w:val="22"/>
        </w:rPr>
        <w:t>Google Services</w:t>
      </w:r>
      <w:ins w:id="304" w:author="John Estialbo (AV-PH)" w:date="2019-06-26T11:21:00Z">
        <w:r w:rsidR="0038677B">
          <w:rPr>
            <w:rFonts w:eastAsia="SimSun"/>
            <w:color w:val="000000"/>
            <w:szCs w:val="22"/>
          </w:rPr>
          <w:t>”</w:t>
        </w:r>
      </w:ins>
      <w:del w:id="305" w:author="John Estialbo (AV-PH)" w:date="2019-06-26T11:21:00Z">
        <w:r w:rsidDel="0038677B">
          <w:rPr>
            <w:rFonts w:eastAsia="SimSun"/>
            <w:color w:val="000000"/>
            <w:szCs w:val="22"/>
          </w:rPr>
          <w:delText>,</w:delText>
        </w:r>
      </w:del>
      <w:ins w:id="306" w:author="John Estialbo (AV-PH)" w:date="2019-06-26T11:21:00Z">
        <w:r w:rsidR="0038677B">
          <w:rPr>
            <w:rFonts w:eastAsia="SimSun"/>
            <w:color w:val="000000"/>
            <w:szCs w:val="22"/>
          </w:rPr>
          <w:t xml:space="preserve">, and </w:t>
        </w:r>
      </w:ins>
      <w:del w:id="307" w:author="John Estialbo (AV-PH)" w:date="2019-06-26T11:21:00Z">
        <w:r w:rsidDel="0038677B">
          <w:rPr>
            <w:rFonts w:eastAsia="SimSun"/>
            <w:color w:val="000000"/>
            <w:szCs w:val="22"/>
          </w:rPr>
          <w:delText xml:space="preserve"> </w:delText>
        </w:r>
      </w:del>
      <w:ins w:id="308" w:author="John Estialbo (AV-PH)" w:date="2019-06-26T11:21:00Z">
        <w:r w:rsidR="0038677B">
          <w:rPr>
            <w:rFonts w:eastAsia="SimSun"/>
            <w:color w:val="000000"/>
            <w:szCs w:val="22"/>
          </w:rPr>
          <w:t>“</w:t>
        </w:r>
      </w:ins>
      <w:r w:rsidRPr="00AF7FCE">
        <w:rPr>
          <w:rFonts w:eastAsia="SimSun"/>
          <w:color w:val="000000"/>
          <w:szCs w:val="22"/>
        </w:rPr>
        <w:t xml:space="preserve">El </w:t>
      </w:r>
      <w:proofErr w:type="spellStart"/>
      <w:r w:rsidRPr="00AF7FCE">
        <w:rPr>
          <w:rFonts w:eastAsia="SimSun"/>
          <w:color w:val="000000"/>
          <w:szCs w:val="22"/>
        </w:rPr>
        <w:t>Feneri</w:t>
      </w:r>
      <w:proofErr w:type="spellEnd"/>
      <w:ins w:id="309" w:author="John Estialbo (AV-PH)" w:date="2019-06-26T11:21:00Z">
        <w:r w:rsidR="0038677B">
          <w:rPr>
            <w:rFonts w:eastAsia="SimSun"/>
            <w:color w:val="000000"/>
            <w:szCs w:val="22"/>
          </w:rPr>
          <w:t>”</w:t>
        </w:r>
      </w:ins>
      <w:del w:id="310" w:author="John Estialbo (AV-PH)" w:date="2019-06-26T11:21:00Z">
        <w:r w:rsidDel="0038677B">
          <w:rPr>
            <w:rFonts w:eastAsia="SimSun"/>
            <w:color w:val="000000"/>
            <w:szCs w:val="22"/>
          </w:rPr>
          <w:delText>)</w:delText>
        </w:r>
      </w:del>
      <w:r>
        <w:rPr>
          <w:rFonts w:eastAsia="SimSun"/>
          <w:color w:val="000000"/>
          <w:szCs w:val="22"/>
        </w:rPr>
        <w:t xml:space="preserve">. </w:t>
      </w:r>
      <w:ins w:id="311" w:author="John Estialbo (AV-PH)" w:date="2019-06-26T11:22:00Z">
        <w:r w:rsidR="0038677B">
          <w:rPr>
            <w:rFonts w:eastAsia="SimSun"/>
            <w:color w:val="000000"/>
            <w:szCs w:val="22"/>
          </w:rPr>
          <w:t>In Turkish, “</w:t>
        </w:r>
        <w:proofErr w:type="spellStart"/>
        <w:r w:rsidR="0038677B" w:rsidRPr="00AF7FCE">
          <w:rPr>
            <w:rFonts w:eastAsia="SimSun"/>
            <w:color w:val="000000"/>
            <w:szCs w:val="22"/>
          </w:rPr>
          <w:t>Operatör</w:t>
        </w:r>
        <w:proofErr w:type="spellEnd"/>
        <w:r w:rsidR="0038677B" w:rsidRPr="00AF7FCE">
          <w:rPr>
            <w:rFonts w:eastAsia="SimSun"/>
            <w:color w:val="000000"/>
            <w:szCs w:val="22"/>
          </w:rPr>
          <w:t xml:space="preserve"> </w:t>
        </w:r>
        <w:proofErr w:type="spellStart"/>
        <w:r w:rsidR="0038677B" w:rsidRPr="00AF7FCE">
          <w:rPr>
            <w:rFonts w:eastAsia="SimSun"/>
            <w:color w:val="000000"/>
            <w:szCs w:val="22"/>
          </w:rPr>
          <w:t>Güncellemesi</w:t>
        </w:r>
        <w:proofErr w:type="spellEnd"/>
        <w:r w:rsidR="0038677B">
          <w:rPr>
            <w:rFonts w:eastAsia="SimSun"/>
            <w:color w:val="000000"/>
            <w:szCs w:val="22"/>
          </w:rPr>
          <w:t xml:space="preserve">” means </w:t>
        </w:r>
      </w:ins>
      <w:ins w:id="312" w:author="John Estialbo (AV-PH)" w:date="2019-06-26T11:23:00Z">
        <w:r w:rsidR="0038677B">
          <w:rPr>
            <w:rFonts w:eastAsia="SimSun"/>
            <w:color w:val="000000"/>
            <w:szCs w:val="22"/>
          </w:rPr>
          <w:t xml:space="preserve">“Operator Update”, while “El </w:t>
        </w:r>
        <w:proofErr w:type="spellStart"/>
        <w:r w:rsidR="0038677B">
          <w:rPr>
            <w:rFonts w:eastAsia="SimSun"/>
            <w:color w:val="000000"/>
            <w:szCs w:val="22"/>
          </w:rPr>
          <w:t>Feneri</w:t>
        </w:r>
        <w:proofErr w:type="spellEnd"/>
        <w:r w:rsidR="0038677B">
          <w:rPr>
            <w:rFonts w:eastAsia="SimSun"/>
            <w:color w:val="000000"/>
            <w:szCs w:val="22"/>
          </w:rPr>
          <w:t xml:space="preserve">” can be translated as “Flashlight”. These are probably meant as social engineering lures to </w:t>
        </w:r>
      </w:ins>
      <w:ins w:id="313" w:author="John Estialbo (AV-PH)" w:date="2019-06-26T11:24:00Z">
        <w:r w:rsidR="0038677B">
          <w:rPr>
            <w:rFonts w:eastAsia="SimSun"/>
            <w:color w:val="000000"/>
            <w:szCs w:val="22"/>
          </w:rPr>
          <w:t xml:space="preserve">encourage unwitting users into downloading </w:t>
        </w:r>
      </w:ins>
      <w:ins w:id="314" w:author="John Estialbo (AV-PH)" w:date="2019-06-26T11:25:00Z">
        <w:r w:rsidR="0038677B">
          <w:rPr>
            <w:rFonts w:eastAsia="SimSun"/>
            <w:color w:val="000000"/>
            <w:szCs w:val="22"/>
          </w:rPr>
          <w:t xml:space="preserve">a </w:t>
        </w:r>
      </w:ins>
      <w:ins w:id="315" w:author="John Estialbo (AV-PH)" w:date="2019-06-26T11:24:00Z">
        <w:r w:rsidR="0038677B">
          <w:rPr>
            <w:rFonts w:eastAsia="SimSun"/>
            <w:color w:val="000000"/>
            <w:szCs w:val="22"/>
          </w:rPr>
          <w:t>malicious app.</w:t>
        </w:r>
      </w:ins>
      <w:ins w:id="316" w:author="John Estialbo (AV-PH)" w:date="2019-06-26T11:25:00Z">
        <w:r w:rsidR="0038677B">
          <w:rPr>
            <w:rFonts w:eastAsia="SimSun"/>
            <w:color w:val="000000"/>
            <w:szCs w:val="22"/>
          </w:rPr>
          <w:t xml:space="preserve"> </w:t>
        </w:r>
      </w:ins>
    </w:p>
    <w:p w14:paraId="55147633" w14:textId="77777777" w:rsidR="00CF7B74" w:rsidRDefault="00CF7B74" w:rsidP="00E52D63">
      <w:pPr>
        <w:rPr>
          <w:rFonts w:eastAsia="SimSun"/>
          <w:color w:val="000000"/>
          <w:szCs w:val="22"/>
        </w:rPr>
      </w:pPr>
    </w:p>
    <w:p w14:paraId="0D076C41" w14:textId="77777777" w:rsidR="00CF7B74" w:rsidRDefault="0038677B" w:rsidP="00E52D63">
      <w:pPr>
        <w:pStyle w:val="Heading2"/>
      </w:pPr>
      <w:ins w:id="317" w:author="John Estialbo (AV-PH)" w:date="2019-06-26T11:25:00Z">
        <w:r>
          <w:t>Technical Analysis</w:t>
        </w:r>
      </w:ins>
      <w:del w:id="318" w:author="John Estialbo (AV-PH)" w:date="2019-06-26T11:25:00Z">
        <w:r w:rsidR="00CF7B74" w:rsidRPr="007D476A" w:rsidDel="0038677B">
          <w:delText>Analysis process</w:delText>
        </w:r>
      </w:del>
    </w:p>
    <w:p w14:paraId="70D0B867" w14:textId="77777777" w:rsidR="00CF7B74" w:rsidRDefault="00CF7B74" w:rsidP="00E52D63">
      <w:pPr>
        <w:rPr>
          <w:ins w:id="319" w:author="John Estialbo (AV-PH)" w:date="2019-06-26T11:29:00Z"/>
        </w:rPr>
      </w:pPr>
    </w:p>
    <w:p w14:paraId="123F2981" w14:textId="3F14C92E" w:rsidR="003D14BC" w:rsidRPr="007D476A" w:rsidDel="003D14BC" w:rsidRDefault="003D14BC">
      <w:pPr>
        <w:rPr>
          <w:del w:id="320" w:author="John Estialbo (AV-PH)" w:date="2019-06-26T11:30:00Z"/>
        </w:rPr>
      </w:pPr>
      <w:ins w:id="321" w:author="John Estialbo (AV-PH)" w:date="2019-06-26T11:29:00Z">
        <w:r>
          <w:rPr>
            <w:rFonts w:eastAsia="SimSun"/>
            <w:color w:val="000000"/>
            <w:szCs w:val="22"/>
          </w:rPr>
          <w:t>The labels are also notable in that the samples bearing specific labels appear to have differ</w:t>
        </w:r>
      </w:ins>
      <w:ins w:id="322" w:author="John Estialbo (AV-PH)" w:date="2019-06-26T17:43:00Z">
        <w:r w:rsidR="00790C4D">
          <w:rPr>
            <w:rFonts w:eastAsia="SimSun"/>
            <w:color w:val="000000"/>
            <w:szCs w:val="22"/>
          </w:rPr>
          <w:t>ent</w:t>
        </w:r>
      </w:ins>
      <w:ins w:id="323" w:author="John Estialbo (AV-PH)" w:date="2019-06-26T11:29:00Z">
        <w:r>
          <w:rPr>
            <w:rFonts w:eastAsia="SimSun"/>
            <w:color w:val="000000"/>
            <w:szCs w:val="22"/>
          </w:rPr>
          <w:t xml:space="preserve"> routines from others. We analyzed an Anubis variant with</w:t>
        </w:r>
      </w:ins>
      <w:ins w:id="324" w:author="John Estialbo (AV-PH)" w:date="2019-06-26T11:30:00Z">
        <w:r>
          <w:rPr>
            <w:rFonts w:eastAsia="SimSun"/>
            <w:color w:val="000000"/>
            <w:szCs w:val="22"/>
          </w:rPr>
          <w:t xml:space="preserve"> the </w:t>
        </w:r>
        <w:proofErr w:type="spellStart"/>
        <w:r w:rsidRPr="00AF7FCE">
          <w:rPr>
            <w:rFonts w:eastAsia="SimSun"/>
            <w:color w:val="000000"/>
            <w:szCs w:val="22"/>
          </w:rPr>
          <w:t>Operatör</w:t>
        </w:r>
        <w:proofErr w:type="spellEnd"/>
        <w:r w:rsidRPr="00AF7FCE">
          <w:rPr>
            <w:rFonts w:eastAsia="SimSun"/>
            <w:color w:val="000000"/>
            <w:szCs w:val="22"/>
          </w:rPr>
          <w:t xml:space="preserve"> </w:t>
        </w:r>
        <w:proofErr w:type="spellStart"/>
        <w:r w:rsidRPr="00AF7FCE">
          <w:rPr>
            <w:rFonts w:eastAsia="SimSun"/>
            <w:color w:val="000000"/>
            <w:szCs w:val="22"/>
          </w:rPr>
          <w:t>Güncellemesi</w:t>
        </w:r>
        <w:proofErr w:type="spellEnd"/>
        <w:r>
          <w:rPr>
            <w:rFonts w:eastAsia="SimSun"/>
            <w:color w:val="000000"/>
            <w:szCs w:val="22"/>
          </w:rPr>
          <w:t xml:space="preserve"> label (SHA-256: </w:t>
        </w:r>
      </w:ins>
    </w:p>
    <w:p w14:paraId="1C27E480" w14:textId="77777777" w:rsidR="00CF7B74" w:rsidDel="003D14BC" w:rsidRDefault="00CF7B74">
      <w:pPr>
        <w:rPr>
          <w:del w:id="325" w:author="John Estialbo (AV-PH)" w:date="2019-06-26T11:30:00Z"/>
        </w:rPr>
        <w:pPrChange w:id="326" w:author="John Estialbo (AV-PH)" w:date="2019-06-26T11:30:00Z">
          <w:pPr>
            <w:pStyle w:val="Heading3"/>
          </w:pPr>
        </w:pPrChange>
      </w:pPr>
      <w:del w:id="327" w:author="John Estialbo (AV-PH)" w:date="2019-06-26T11:30:00Z">
        <w:r w:rsidRPr="00205680" w:rsidDel="003D14BC">
          <w:delText>Label is Operatör Güncellemesi</w:delText>
        </w:r>
      </w:del>
    </w:p>
    <w:p w14:paraId="4175C38A" w14:textId="77777777" w:rsidR="00CF7B74" w:rsidRPr="00205680" w:rsidDel="003D14BC" w:rsidRDefault="00CF7B74">
      <w:pPr>
        <w:rPr>
          <w:del w:id="328" w:author="John Estialbo (AV-PH)" w:date="2019-06-26T11:30:00Z"/>
        </w:rPr>
      </w:pPr>
    </w:p>
    <w:p w14:paraId="5DDB5215" w14:textId="77CA7B1F" w:rsidR="00CF7B74" w:rsidRDefault="00CF7B74">
      <w:pPr>
        <w:rPr>
          <w:ins w:id="329" w:author="John Estialbo (AV-PH)" w:date="2019-06-26T11:33:00Z"/>
        </w:rPr>
      </w:pPr>
      <w:del w:id="330" w:author="John Estialbo (AV-PH)" w:date="2019-06-26T11:30:00Z">
        <w:r w:rsidRPr="0024678B" w:rsidDel="003D14BC">
          <w:rPr>
            <w:rFonts w:eastAsia="SimSun"/>
            <w:color w:val="000000"/>
            <w:szCs w:val="22"/>
          </w:rPr>
          <w:delText>We select a sample</w:delText>
        </w:r>
        <w:r w:rsidDel="003D14BC">
          <w:rPr>
            <w:rFonts w:eastAsia="SimSun"/>
            <w:color w:val="000000"/>
            <w:szCs w:val="22"/>
          </w:rPr>
          <w:delText xml:space="preserve">, </w:delText>
        </w:r>
        <w:r w:rsidDel="003D14BC">
          <w:delText xml:space="preserve">sha256 is </w:delText>
        </w:r>
      </w:del>
      <w:r w:rsidRPr="00AF7FCE">
        <w:t>6079af3bab8bb0ba445cd0dd896d8c8d7845da3757755b4ef3af584d227e0490</w:t>
      </w:r>
      <w:ins w:id="331" w:author="John Estialbo (AV-PH)" w:date="2019-06-26T11:30:00Z">
        <w:r w:rsidR="003D14BC">
          <w:t xml:space="preserve">) and found </w:t>
        </w:r>
      </w:ins>
      <w:ins w:id="332" w:author="John Estialbo (AV-PH)" w:date="2019-06-26T11:31:00Z">
        <w:r w:rsidR="003D14BC">
          <w:t xml:space="preserve">its </w:t>
        </w:r>
      </w:ins>
      <w:ins w:id="333" w:author="John Estialbo (AV-PH)" w:date="2019-06-26T11:30:00Z">
        <w:r w:rsidR="003D14BC">
          <w:t xml:space="preserve">information-stealing </w:t>
        </w:r>
      </w:ins>
      <w:ins w:id="334" w:author="John Estialbo (AV-PH)" w:date="2019-06-26T11:31:00Z">
        <w:r w:rsidR="003D14BC">
          <w:t>capabilities similar to</w:t>
        </w:r>
        <w:r w:rsidR="00CC10DB">
          <w:t xml:space="preserve"> </w:t>
        </w:r>
      </w:ins>
      <w:ins w:id="335" w:author="John Estialbo (AV-PH)" w:date="2019-06-26T17:43:00Z">
        <w:r w:rsidR="00790C4D">
          <w:t xml:space="preserve">the malware’s </w:t>
        </w:r>
      </w:ins>
      <w:ins w:id="336" w:author="John Estialbo (AV-PH)" w:date="2019-06-26T11:31:00Z">
        <w:r w:rsidR="00CC10DB">
          <w:t>previous iterations:</w:t>
        </w:r>
      </w:ins>
    </w:p>
    <w:p w14:paraId="41E8DE60" w14:textId="77777777" w:rsidR="00CC10DB" w:rsidDel="00CC10DB" w:rsidRDefault="00CC10DB">
      <w:pPr>
        <w:numPr>
          <w:ilvl w:val="0"/>
          <w:numId w:val="3"/>
        </w:numPr>
        <w:rPr>
          <w:del w:id="337" w:author="John Estialbo (AV-PH)" w:date="2019-06-26T11:33:00Z"/>
          <w:moveTo w:id="338" w:author="John Estialbo (AV-PH)" w:date="2019-06-26T11:33:00Z"/>
          <w:rFonts w:eastAsia="SimSun"/>
          <w:color w:val="000000"/>
          <w:szCs w:val="22"/>
        </w:rPr>
        <w:pPrChange w:id="339" w:author="John Estialbo (AV-PH)" w:date="2019-06-26T13:22:00Z">
          <w:pPr/>
        </w:pPrChange>
      </w:pPr>
      <w:ins w:id="340" w:author="John Estialbo (AV-PH)" w:date="2019-06-26T11:33:00Z">
        <w:r>
          <w:rPr>
            <w:rFonts w:eastAsia="SimSun"/>
            <w:color w:val="000000"/>
            <w:szCs w:val="22"/>
          </w:rPr>
          <w:t xml:space="preserve">Taking </w:t>
        </w:r>
      </w:ins>
      <w:moveToRangeStart w:id="341" w:author="John Estialbo (AV-PH)" w:date="2019-06-26T11:33:00Z" w:name="move12441197"/>
      <w:moveTo w:id="342" w:author="John Estialbo (AV-PH)" w:date="2019-06-26T11:33:00Z">
        <w:del w:id="343" w:author="John Estialbo (AV-PH)" w:date="2019-06-26T11:33:00Z">
          <w:r w:rsidRPr="00B036DD" w:rsidDel="00CC10DB">
            <w:rPr>
              <w:rFonts w:eastAsia="SimSun"/>
              <w:color w:val="000000"/>
              <w:szCs w:val="22"/>
            </w:rPr>
            <w:delText>Malicious behavior</w:delText>
          </w:r>
          <w:r w:rsidDel="00CC10DB">
            <w:rPr>
              <w:rFonts w:eastAsia="SimSun" w:hint="eastAsia"/>
              <w:color w:val="000000"/>
              <w:szCs w:val="22"/>
            </w:rPr>
            <w:delText>:</w:delText>
          </w:r>
        </w:del>
      </w:moveTo>
    </w:p>
    <w:p w14:paraId="1DA7CE30" w14:textId="77777777" w:rsidR="00CC10DB" w:rsidRDefault="00CC10DB">
      <w:pPr>
        <w:pStyle w:val="ListParagraph"/>
        <w:numPr>
          <w:ilvl w:val="0"/>
          <w:numId w:val="3"/>
        </w:numPr>
        <w:rPr>
          <w:moveTo w:id="344" w:author="John Estialbo (AV-PH)" w:date="2019-06-26T11:33:00Z"/>
          <w:rFonts w:eastAsia="SimSun"/>
          <w:color w:val="000000"/>
          <w:szCs w:val="22"/>
        </w:rPr>
        <w:pPrChange w:id="345" w:author="John Estialbo (AV-PH)" w:date="2019-06-26T13:22:00Z">
          <w:pPr>
            <w:pStyle w:val="ListParagraph"/>
            <w:numPr>
              <w:numId w:val="1"/>
            </w:numPr>
            <w:ind w:hanging="360"/>
          </w:pPr>
        </w:pPrChange>
      </w:pPr>
      <w:moveTo w:id="346" w:author="John Estialbo (AV-PH)" w:date="2019-06-26T11:33:00Z">
        <w:del w:id="347" w:author="John Estialbo (AV-PH)" w:date="2019-06-26T11:33:00Z">
          <w:r w:rsidDel="00CC10DB">
            <w:rPr>
              <w:rFonts w:eastAsia="SimSun" w:hint="eastAsia"/>
              <w:color w:val="000000"/>
              <w:szCs w:val="22"/>
            </w:rPr>
            <w:delText>S</w:delText>
          </w:r>
        </w:del>
      </w:moveTo>
      <w:ins w:id="348" w:author="John Estialbo (AV-PH)" w:date="2019-06-26T11:33:00Z">
        <w:r>
          <w:rPr>
            <w:rFonts w:eastAsia="SimSun"/>
            <w:color w:val="000000"/>
            <w:szCs w:val="22"/>
          </w:rPr>
          <w:t>s</w:t>
        </w:r>
      </w:ins>
      <w:moveTo w:id="349" w:author="John Estialbo (AV-PH)" w:date="2019-06-26T11:33:00Z">
        <w:r>
          <w:rPr>
            <w:rFonts w:eastAsia="SimSun" w:hint="eastAsia"/>
            <w:color w:val="000000"/>
            <w:szCs w:val="22"/>
          </w:rPr>
          <w:t>creen</w:t>
        </w:r>
        <w:del w:id="350" w:author="John Estialbo (AV-PH)" w:date="2019-06-26T11:33:00Z">
          <w:r w:rsidDel="00CC10DB">
            <w:rPr>
              <w:rFonts w:eastAsia="SimSun"/>
              <w:color w:val="000000"/>
              <w:szCs w:val="22"/>
            </w:rPr>
            <w:delText xml:space="preserve"> </w:delText>
          </w:r>
        </w:del>
        <w:r>
          <w:rPr>
            <w:rFonts w:eastAsia="SimSun" w:hint="eastAsia"/>
            <w:color w:val="000000"/>
            <w:szCs w:val="22"/>
          </w:rPr>
          <w:t>shot</w:t>
        </w:r>
      </w:moveTo>
      <w:ins w:id="351" w:author="John Estialbo (AV-PH)" w:date="2019-06-26T11:33:00Z">
        <w:r>
          <w:rPr>
            <w:rFonts w:eastAsia="SimSun"/>
            <w:color w:val="000000"/>
            <w:szCs w:val="22"/>
          </w:rPr>
          <w:t>s of the infected device’s screen</w:t>
        </w:r>
      </w:ins>
    </w:p>
    <w:p w14:paraId="499DBB96" w14:textId="77777777" w:rsidR="00CC10DB" w:rsidRDefault="00CC10DB">
      <w:pPr>
        <w:pStyle w:val="ListParagraph"/>
        <w:numPr>
          <w:ilvl w:val="0"/>
          <w:numId w:val="3"/>
        </w:numPr>
        <w:rPr>
          <w:moveTo w:id="352" w:author="John Estialbo (AV-PH)" w:date="2019-06-26T11:33:00Z"/>
          <w:rFonts w:eastAsia="SimSun"/>
          <w:color w:val="000000"/>
          <w:szCs w:val="22"/>
        </w:rPr>
        <w:pPrChange w:id="353" w:author="John Estialbo (AV-PH)" w:date="2019-06-26T13:22:00Z">
          <w:pPr>
            <w:pStyle w:val="ListParagraph"/>
            <w:numPr>
              <w:numId w:val="1"/>
            </w:numPr>
            <w:ind w:hanging="360"/>
          </w:pPr>
        </w:pPrChange>
      </w:pPr>
      <w:moveTo w:id="354" w:author="John Estialbo (AV-PH)" w:date="2019-06-26T11:33:00Z">
        <w:r w:rsidRPr="00B036DD">
          <w:rPr>
            <w:rFonts w:eastAsia="SimSun"/>
            <w:color w:val="000000"/>
            <w:szCs w:val="22"/>
          </w:rPr>
          <w:t xml:space="preserve">Remotely control </w:t>
        </w:r>
      </w:moveTo>
      <w:ins w:id="355" w:author="John Estialbo (AV-PH)" w:date="2019-06-26T13:10:00Z">
        <w:r w:rsidR="00E901AE">
          <w:rPr>
            <w:rFonts w:eastAsia="SimSun"/>
            <w:color w:val="000000"/>
            <w:szCs w:val="22"/>
          </w:rPr>
          <w:t xml:space="preserve">the device </w:t>
        </w:r>
      </w:ins>
      <w:moveTo w:id="356" w:author="John Estialbo (AV-PH)" w:date="2019-06-26T11:33:00Z">
        <w:del w:id="357" w:author="John Estialbo (AV-PH)" w:date="2019-06-26T13:11:00Z">
          <w:r w:rsidRPr="00B036DD" w:rsidDel="00E901AE">
            <w:rPr>
              <w:rFonts w:eastAsia="SimSun"/>
              <w:color w:val="000000"/>
              <w:szCs w:val="22"/>
            </w:rPr>
            <w:delText>phone w</w:delText>
          </w:r>
        </w:del>
      </w:moveTo>
      <w:ins w:id="358" w:author="John Estialbo (AV-PH)" w:date="2019-06-26T13:11:00Z">
        <w:r w:rsidR="00E901AE">
          <w:rPr>
            <w:rFonts w:eastAsia="SimSun"/>
            <w:color w:val="000000"/>
            <w:szCs w:val="22"/>
          </w:rPr>
          <w:t>via virtual network computing</w:t>
        </w:r>
      </w:ins>
      <w:moveTo w:id="359" w:author="John Estialbo (AV-PH)" w:date="2019-06-26T11:33:00Z">
        <w:del w:id="360" w:author="John Estialbo (AV-PH)" w:date="2019-06-26T13:11:00Z">
          <w:r w:rsidRPr="00B036DD" w:rsidDel="00E901AE">
            <w:rPr>
              <w:rFonts w:eastAsia="SimSun"/>
              <w:color w:val="000000"/>
              <w:szCs w:val="22"/>
            </w:rPr>
            <w:delText>ith</w:delText>
          </w:r>
        </w:del>
        <w:r w:rsidRPr="00B036DD">
          <w:rPr>
            <w:rFonts w:eastAsia="SimSun"/>
            <w:color w:val="000000"/>
            <w:szCs w:val="22"/>
          </w:rPr>
          <w:t xml:space="preserve"> </w:t>
        </w:r>
      </w:moveTo>
      <w:ins w:id="361" w:author="John Estialbo (AV-PH)" w:date="2019-06-26T13:11:00Z">
        <w:r w:rsidR="00E901AE">
          <w:rPr>
            <w:rFonts w:eastAsia="SimSun"/>
            <w:color w:val="000000"/>
            <w:szCs w:val="22"/>
          </w:rPr>
          <w:t>(</w:t>
        </w:r>
      </w:ins>
      <w:moveTo w:id="362" w:author="John Estialbo (AV-PH)" w:date="2019-06-26T11:33:00Z">
        <w:r w:rsidRPr="00B036DD">
          <w:rPr>
            <w:rFonts w:eastAsia="SimSun"/>
            <w:color w:val="000000"/>
            <w:szCs w:val="22"/>
          </w:rPr>
          <w:t>VNC</w:t>
        </w:r>
      </w:moveTo>
      <w:ins w:id="363" w:author="John Estialbo (AV-PH)" w:date="2019-06-26T13:11:00Z">
        <w:r w:rsidR="00E901AE">
          <w:rPr>
            <w:rFonts w:eastAsia="SimSun"/>
            <w:color w:val="000000"/>
            <w:szCs w:val="22"/>
          </w:rPr>
          <w:t>)</w:t>
        </w:r>
      </w:ins>
    </w:p>
    <w:p w14:paraId="43325384" w14:textId="77777777" w:rsidR="00CC10DB" w:rsidRDefault="00CC10DB">
      <w:pPr>
        <w:pStyle w:val="ListParagraph"/>
        <w:numPr>
          <w:ilvl w:val="0"/>
          <w:numId w:val="3"/>
        </w:numPr>
        <w:rPr>
          <w:moveTo w:id="364" w:author="John Estialbo (AV-PH)" w:date="2019-06-26T11:33:00Z"/>
          <w:rFonts w:eastAsia="SimSun"/>
          <w:color w:val="000000"/>
          <w:szCs w:val="22"/>
        </w:rPr>
        <w:pPrChange w:id="365" w:author="John Estialbo (AV-PH)" w:date="2019-06-26T13:22:00Z">
          <w:pPr>
            <w:pStyle w:val="ListParagraph"/>
            <w:numPr>
              <w:numId w:val="1"/>
            </w:numPr>
            <w:ind w:hanging="360"/>
          </w:pPr>
        </w:pPrChange>
      </w:pPr>
      <w:moveTo w:id="366" w:author="John Estialbo (AV-PH)" w:date="2019-06-26T11:33:00Z">
        <w:r>
          <w:rPr>
            <w:rFonts w:eastAsia="SimSun" w:hint="eastAsia"/>
            <w:color w:val="000000"/>
            <w:szCs w:val="22"/>
          </w:rPr>
          <w:t>Record</w:t>
        </w:r>
        <w:r>
          <w:rPr>
            <w:rFonts w:eastAsia="SimSun"/>
            <w:color w:val="000000"/>
            <w:szCs w:val="22"/>
          </w:rPr>
          <w:t xml:space="preserve"> </w:t>
        </w:r>
        <w:del w:id="367" w:author="John Estialbo (AV-PH)" w:date="2019-06-26T13:11:00Z">
          <w:r w:rsidDel="00E901AE">
            <w:rPr>
              <w:rFonts w:eastAsia="SimSun" w:hint="eastAsia"/>
              <w:color w:val="000000"/>
              <w:szCs w:val="22"/>
            </w:rPr>
            <w:delText>Sound</w:delText>
          </w:r>
        </w:del>
      </w:moveTo>
      <w:ins w:id="368" w:author="John Estialbo (AV-PH)" w:date="2019-06-26T13:11:00Z">
        <w:r w:rsidR="00E901AE">
          <w:rPr>
            <w:rFonts w:eastAsia="SimSun"/>
            <w:color w:val="000000"/>
            <w:szCs w:val="22"/>
          </w:rPr>
          <w:t>audio</w:t>
        </w:r>
      </w:ins>
    </w:p>
    <w:p w14:paraId="7CBAC99D" w14:textId="7421F154" w:rsidR="00CC10DB" w:rsidRDefault="00CC10DB">
      <w:pPr>
        <w:pStyle w:val="ListParagraph"/>
        <w:numPr>
          <w:ilvl w:val="0"/>
          <w:numId w:val="3"/>
        </w:numPr>
        <w:rPr>
          <w:moveTo w:id="369" w:author="John Estialbo (AV-PH)" w:date="2019-06-26T11:33:00Z"/>
          <w:rFonts w:eastAsia="SimSun"/>
          <w:color w:val="000000"/>
          <w:szCs w:val="22"/>
        </w:rPr>
        <w:pPrChange w:id="370" w:author="John Estialbo (AV-PH)" w:date="2019-06-26T13:22:00Z">
          <w:pPr>
            <w:pStyle w:val="ListParagraph"/>
            <w:numPr>
              <w:numId w:val="1"/>
            </w:numPr>
            <w:ind w:hanging="360"/>
          </w:pPr>
        </w:pPrChange>
      </w:pPr>
      <w:moveTo w:id="371" w:author="John Estialbo (AV-PH)" w:date="2019-06-26T11:33:00Z">
        <w:r>
          <w:rPr>
            <w:rFonts w:eastAsia="SimSun" w:hint="eastAsia"/>
            <w:color w:val="000000"/>
            <w:szCs w:val="22"/>
          </w:rPr>
          <w:t>Send</w:t>
        </w:r>
      </w:moveTo>
      <w:ins w:id="372" w:author="John Estialbo (AV-PH)" w:date="2019-06-26T13:21:00Z">
        <w:r w:rsidR="00E52D63">
          <w:rPr>
            <w:rFonts w:eastAsia="SimSun"/>
            <w:color w:val="000000"/>
            <w:szCs w:val="22"/>
          </w:rPr>
          <w:t xml:space="preserve">, </w:t>
        </w:r>
      </w:ins>
      <w:moveTo w:id="373" w:author="John Estialbo (AV-PH)" w:date="2019-06-26T11:33:00Z">
        <w:del w:id="374" w:author="John Estialbo (AV-PH)" w:date="2019-06-26T13:21:00Z">
          <w:r w:rsidDel="00E52D63">
            <w:rPr>
              <w:rFonts w:eastAsia="SimSun"/>
              <w:color w:val="000000"/>
              <w:szCs w:val="22"/>
            </w:rPr>
            <w:delText xml:space="preserve"> </w:delText>
          </w:r>
        </w:del>
      </w:moveTo>
      <w:ins w:id="375" w:author="John Estialbo (AV-PH)" w:date="2019-06-26T13:12:00Z">
        <w:r w:rsidR="00E901AE">
          <w:rPr>
            <w:rFonts w:eastAsia="SimSun"/>
            <w:color w:val="000000"/>
            <w:szCs w:val="22"/>
          </w:rPr>
          <w:t>receive</w:t>
        </w:r>
      </w:ins>
      <w:ins w:id="376" w:author="John Estialbo (AV-PH)" w:date="2019-06-26T13:21:00Z">
        <w:r w:rsidR="00E52D63">
          <w:rPr>
            <w:rFonts w:eastAsia="SimSun"/>
            <w:color w:val="000000"/>
            <w:szCs w:val="22"/>
          </w:rPr>
          <w:t>, and delete</w:t>
        </w:r>
      </w:ins>
      <w:ins w:id="377" w:author="John Estialbo (AV-PH)" w:date="2019-06-26T17:25:00Z">
        <w:r w:rsidR="007A04BC">
          <w:rPr>
            <w:rFonts w:eastAsia="SimSun"/>
            <w:color w:val="000000"/>
            <w:szCs w:val="22"/>
          </w:rPr>
          <w:t xml:space="preserve"> SMS</w:t>
        </w:r>
      </w:ins>
      <w:moveTo w:id="378" w:author="John Estialbo (AV-PH)" w:date="2019-06-26T11:33:00Z">
        <w:del w:id="379" w:author="John Estialbo (AV-PH)" w:date="2019-06-26T13:21:00Z">
          <w:r w:rsidDel="00E52D63">
            <w:rPr>
              <w:rFonts w:eastAsia="SimSun" w:hint="eastAsia"/>
              <w:color w:val="000000"/>
              <w:szCs w:val="22"/>
            </w:rPr>
            <w:delText>SMS</w:delText>
          </w:r>
        </w:del>
      </w:moveTo>
    </w:p>
    <w:p w14:paraId="24D583FF" w14:textId="77777777" w:rsidR="00CC10DB" w:rsidRDefault="00E901AE">
      <w:pPr>
        <w:pStyle w:val="ListParagraph"/>
        <w:numPr>
          <w:ilvl w:val="0"/>
          <w:numId w:val="3"/>
        </w:numPr>
        <w:rPr>
          <w:moveTo w:id="380" w:author="John Estialbo (AV-PH)" w:date="2019-06-26T11:33:00Z"/>
          <w:rFonts w:eastAsia="SimSun"/>
          <w:color w:val="000000"/>
          <w:szCs w:val="22"/>
        </w:rPr>
        <w:pPrChange w:id="381" w:author="John Estialbo (AV-PH)" w:date="2019-06-26T13:22:00Z">
          <w:pPr>
            <w:pStyle w:val="ListParagraph"/>
            <w:numPr>
              <w:numId w:val="1"/>
            </w:numPr>
            <w:ind w:hanging="360"/>
          </w:pPr>
        </w:pPrChange>
      </w:pPr>
      <w:ins w:id="382" w:author="John Estialbo (AV-PH)" w:date="2019-06-26T13:12:00Z">
        <w:r>
          <w:rPr>
            <w:rFonts w:eastAsia="SimSun"/>
            <w:color w:val="000000"/>
            <w:szCs w:val="22"/>
          </w:rPr>
          <w:t xml:space="preserve">Enable or configure </w:t>
        </w:r>
      </w:ins>
      <w:moveTo w:id="383" w:author="John Estialbo (AV-PH)" w:date="2019-06-26T11:33:00Z">
        <w:r w:rsidR="00CC10DB">
          <w:rPr>
            <w:rFonts w:eastAsia="SimSun" w:hint="eastAsia"/>
            <w:color w:val="000000"/>
            <w:szCs w:val="22"/>
          </w:rPr>
          <w:t>Device</w:t>
        </w:r>
        <w:r w:rsidR="00CC10DB">
          <w:rPr>
            <w:rFonts w:eastAsia="SimSun"/>
            <w:color w:val="000000"/>
            <w:szCs w:val="22"/>
          </w:rPr>
          <w:t xml:space="preserve"> </w:t>
        </w:r>
        <w:r w:rsidR="00CC10DB">
          <w:rPr>
            <w:rFonts w:eastAsia="SimSun" w:hint="eastAsia"/>
            <w:color w:val="000000"/>
            <w:szCs w:val="22"/>
          </w:rPr>
          <w:t>Admin</w:t>
        </w:r>
      </w:moveTo>
      <w:ins w:id="384" w:author="John Estialbo (AV-PH)" w:date="2019-06-26T13:12:00Z">
        <w:r>
          <w:rPr>
            <w:rFonts w:eastAsia="SimSun"/>
            <w:color w:val="000000"/>
            <w:szCs w:val="22"/>
          </w:rPr>
          <w:t>istration settings</w:t>
        </w:r>
      </w:ins>
    </w:p>
    <w:p w14:paraId="2E35A022" w14:textId="77777777" w:rsidR="00CC10DB" w:rsidRDefault="00CC10DB">
      <w:pPr>
        <w:pStyle w:val="ListParagraph"/>
        <w:numPr>
          <w:ilvl w:val="0"/>
          <w:numId w:val="3"/>
        </w:numPr>
        <w:rPr>
          <w:moveTo w:id="385" w:author="John Estialbo (AV-PH)" w:date="2019-06-26T11:33:00Z"/>
          <w:rFonts w:eastAsia="SimSun"/>
          <w:color w:val="000000"/>
          <w:szCs w:val="22"/>
        </w:rPr>
        <w:pPrChange w:id="386" w:author="John Estialbo (AV-PH)" w:date="2019-06-26T13:22:00Z">
          <w:pPr>
            <w:pStyle w:val="ListParagraph"/>
            <w:numPr>
              <w:numId w:val="1"/>
            </w:numPr>
            <w:ind w:hanging="360"/>
          </w:pPr>
        </w:pPrChange>
      </w:pPr>
      <w:moveTo w:id="387" w:author="John Estialbo (AV-PH)" w:date="2019-06-26T11:33:00Z">
        <w:r>
          <w:rPr>
            <w:rFonts w:eastAsia="SimSun" w:hint="eastAsia"/>
            <w:color w:val="000000"/>
            <w:szCs w:val="22"/>
          </w:rPr>
          <w:t>Get</w:t>
        </w:r>
        <w:r>
          <w:rPr>
            <w:rFonts w:eastAsia="SimSun"/>
            <w:color w:val="000000"/>
            <w:szCs w:val="22"/>
          </w:rPr>
          <w:t xml:space="preserve"> </w:t>
        </w:r>
      </w:moveTo>
      <w:ins w:id="388" w:author="John Estialbo (AV-PH)" w:date="2019-06-26T13:12:00Z">
        <w:r w:rsidR="00E901AE">
          <w:rPr>
            <w:rFonts w:eastAsia="SimSun"/>
            <w:color w:val="000000"/>
            <w:szCs w:val="22"/>
          </w:rPr>
          <w:t xml:space="preserve">the device’s </w:t>
        </w:r>
      </w:ins>
      <w:moveTo w:id="389" w:author="John Estialbo (AV-PH)" w:date="2019-06-26T11:33:00Z">
        <w:r>
          <w:rPr>
            <w:rFonts w:eastAsia="SimSun" w:hint="eastAsia"/>
            <w:color w:val="000000"/>
            <w:szCs w:val="22"/>
          </w:rPr>
          <w:t>running</w:t>
        </w:r>
        <w:r>
          <w:rPr>
            <w:rFonts w:eastAsia="SimSun"/>
            <w:color w:val="000000"/>
            <w:szCs w:val="22"/>
          </w:rPr>
          <w:t xml:space="preserve"> </w:t>
        </w:r>
        <w:r>
          <w:rPr>
            <w:rFonts w:eastAsia="SimSun" w:hint="eastAsia"/>
            <w:color w:val="000000"/>
            <w:szCs w:val="22"/>
          </w:rPr>
          <w:t>task</w:t>
        </w:r>
      </w:moveTo>
      <w:ins w:id="390" w:author="John Estialbo (AV-PH)" w:date="2019-06-26T13:12:00Z">
        <w:r w:rsidR="00E901AE">
          <w:rPr>
            <w:rFonts w:eastAsia="SimSun"/>
            <w:color w:val="000000"/>
            <w:szCs w:val="22"/>
          </w:rPr>
          <w:t>s</w:t>
        </w:r>
      </w:ins>
    </w:p>
    <w:p w14:paraId="5A4D11AA" w14:textId="77777777" w:rsidR="00CC10DB" w:rsidRDefault="00E901AE">
      <w:pPr>
        <w:pStyle w:val="ListParagraph"/>
        <w:numPr>
          <w:ilvl w:val="0"/>
          <w:numId w:val="3"/>
        </w:numPr>
        <w:rPr>
          <w:moveTo w:id="391" w:author="John Estialbo (AV-PH)" w:date="2019-06-26T11:33:00Z"/>
          <w:rFonts w:eastAsia="SimSun"/>
          <w:color w:val="000000"/>
          <w:szCs w:val="22"/>
        </w:rPr>
        <w:pPrChange w:id="392" w:author="John Estialbo (AV-PH)" w:date="2019-06-26T13:22:00Z">
          <w:pPr>
            <w:pStyle w:val="ListParagraph"/>
            <w:numPr>
              <w:numId w:val="1"/>
            </w:numPr>
            <w:ind w:hanging="360"/>
          </w:pPr>
        </w:pPrChange>
      </w:pPr>
      <w:ins w:id="393" w:author="John Estialbo (AV-PH)" w:date="2019-06-26T13:12:00Z">
        <w:r>
          <w:rPr>
            <w:rFonts w:eastAsia="SimSun"/>
            <w:color w:val="000000"/>
            <w:szCs w:val="22"/>
          </w:rPr>
          <w:t xml:space="preserve">Steal </w:t>
        </w:r>
      </w:ins>
      <w:moveTo w:id="394" w:author="John Estialbo (AV-PH)" w:date="2019-06-26T11:33:00Z">
        <w:del w:id="395" w:author="John Estialbo (AV-PH)" w:date="2019-06-26T13:12:00Z">
          <w:r w:rsidR="00CC10DB" w:rsidDel="00E901AE">
            <w:rPr>
              <w:rFonts w:eastAsia="SimSun" w:hint="eastAsia"/>
              <w:color w:val="000000"/>
              <w:szCs w:val="22"/>
            </w:rPr>
            <w:delText>Get</w:delText>
          </w:r>
          <w:r w:rsidR="00CC10DB" w:rsidDel="00E901AE">
            <w:rPr>
              <w:rFonts w:eastAsia="SimSun"/>
              <w:color w:val="000000"/>
              <w:szCs w:val="22"/>
            </w:rPr>
            <w:delText xml:space="preserve"> </w:delText>
          </w:r>
        </w:del>
      </w:moveTo>
      <w:ins w:id="396" w:author="John Estialbo (AV-PH)" w:date="2019-06-26T13:12:00Z">
        <w:r>
          <w:rPr>
            <w:rFonts w:eastAsia="SimSun"/>
            <w:color w:val="000000"/>
            <w:szCs w:val="22"/>
          </w:rPr>
          <w:t xml:space="preserve">the device’s </w:t>
        </w:r>
      </w:ins>
      <w:moveTo w:id="397" w:author="John Estialbo (AV-PH)" w:date="2019-06-26T11:33:00Z">
        <w:r w:rsidR="00CC10DB" w:rsidRPr="00B036DD">
          <w:rPr>
            <w:rFonts w:eastAsia="SimSun"/>
            <w:color w:val="000000"/>
            <w:szCs w:val="22"/>
          </w:rPr>
          <w:t>contact</w:t>
        </w:r>
      </w:moveTo>
      <w:ins w:id="398" w:author="John Estialbo (AV-PH)" w:date="2019-06-26T13:12:00Z">
        <w:r>
          <w:rPr>
            <w:rFonts w:eastAsia="SimSun"/>
            <w:color w:val="000000"/>
            <w:szCs w:val="22"/>
          </w:rPr>
          <w:t xml:space="preserve"> list</w:t>
        </w:r>
      </w:ins>
      <w:moveTo w:id="399" w:author="John Estialbo (AV-PH)" w:date="2019-06-26T11:33:00Z">
        <w:del w:id="400" w:author="John Estialbo (AV-PH)" w:date="2019-06-26T13:12:00Z">
          <w:r w:rsidR="00CC10DB" w:rsidDel="00E901AE">
            <w:rPr>
              <w:rFonts w:eastAsia="SimSun" w:hint="eastAsia"/>
              <w:color w:val="000000"/>
              <w:szCs w:val="22"/>
            </w:rPr>
            <w:delText>s</w:delText>
          </w:r>
        </w:del>
      </w:moveTo>
    </w:p>
    <w:p w14:paraId="59AB9460" w14:textId="77777777" w:rsidR="00CC10DB" w:rsidDel="00E901AE" w:rsidRDefault="00CC10DB">
      <w:pPr>
        <w:pStyle w:val="ListParagraph"/>
        <w:numPr>
          <w:ilvl w:val="0"/>
          <w:numId w:val="1"/>
        </w:numPr>
        <w:rPr>
          <w:del w:id="401" w:author="John Estialbo (AV-PH)" w:date="2019-06-26T13:12:00Z"/>
          <w:moveTo w:id="402" w:author="John Estialbo (AV-PH)" w:date="2019-06-26T11:33:00Z"/>
          <w:rFonts w:eastAsia="SimSun"/>
          <w:color w:val="000000"/>
          <w:szCs w:val="22"/>
        </w:rPr>
      </w:pPr>
      <w:moveTo w:id="403" w:author="John Estialbo (AV-PH)" w:date="2019-06-26T11:33:00Z">
        <w:del w:id="404" w:author="John Estialbo (AV-PH)" w:date="2019-06-26T13:12:00Z">
          <w:r w:rsidRPr="00E901AE" w:rsidDel="00E901AE">
            <w:rPr>
              <w:rFonts w:eastAsia="SimSun"/>
              <w:color w:val="000000"/>
              <w:szCs w:val="22"/>
            </w:rPr>
            <w:delText>Receive SMS</w:delText>
          </w:r>
        </w:del>
      </w:moveTo>
    </w:p>
    <w:p w14:paraId="26681D1D" w14:textId="2FB48213" w:rsidR="00CC10DB" w:rsidRPr="00E901AE" w:rsidDel="007A04BC" w:rsidRDefault="00CC10DB">
      <w:pPr>
        <w:pStyle w:val="ListParagraph"/>
        <w:numPr>
          <w:ilvl w:val="0"/>
          <w:numId w:val="3"/>
        </w:numPr>
        <w:rPr>
          <w:del w:id="405" w:author="John Estialbo (AV-PH)" w:date="2019-06-26T17:24:00Z"/>
          <w:moveTo w:id="406" w:author="John Estialbo (AV-PH)" w:date="2019-06-26T11:33:00Z"/>
          <w:rFonts w:eastAsia="SimSun"/>
          <w:color w:val="000000"/>
          <w:szCs w:val="22"/>
        </w:rPr>
        <w:pPrChange w:id="407" w:author="John Estialbo (AV-PH)" w:date="2019-06-26T13:22:00Z">
          <w:pPr>
            <w:pStyle w:val="ListParagraph"/>
            <w:numPr>
              <w:numId w:val="1"/>
            </w:numPr>
            <w:ind w:hanging="360"/>
          </w:pPr>
        </w:pPrChange>
      </w:pPr>
      <w:moveTo w:id="408" w:author="John Estialbo (AV-PH)" w:date="2019-06-26T11:33:00Z">
        <w:del w:id="409" w:author="John Estialbo (AV-PH)" w:date="2019-06-26T13:14:00Z">
          <w:r w:rsidRPr="00E901AE" w:rsidDel="00E901AE">
            <w:rPr>
              <w:rFonts w:eastAsia="SimSun"/>
              <w:color w:val="000000"/>
              <w:szCs w:val="22"/>
            </w:rPr>
            <w:delText xml:space="preserve">Activity </w:delText>
          </w:r>
        </w:del>
        <w:del w:id="410" w:author="John Estialbo (AV-PH)" w:date="2019-06-26T17:24:00Z">
          <w:r w:rsidRPr="00E901AE" w:rsidDel="007A04BC">
            <w:rPr>
              <w:rFonts w:eastAsia="SimSun"/>
              <w:color w:val="000000"/>
              <w:szCs w:val="22"/>
            </w:rPr>
            <w:delText>Inject</w:delText>
          </w:r>
        </w:del>
        <w:del w:id="411" w:author="John Estialbo (AV-PH)" w:date="2019-06-26T13:14:00Z">
          <w:r w:rsidRPr="00E901AE" w:rsidDel="00E901AE">
            <w:rPr>
              <w:rFonts w:eastAsia="SimSun"/>
              <w:color w:val="000000"/>
              <w:szCs w:val="22"/>
            </w:rPr>
            <w:delText>ion</w:delText>
          </w:r>
        </w:del>
      </w:moveTo>
    </w:p>
    <w:p w14:paraId="0331AD24" w14:textId="77777777" w:rsidR="00CC10DB" w:rsidRDefault="00CC10DB">
      <w:pPr>
        <w:pStyle w:val="ListParagraph"/>
        <w:numPr>
          <w:ilvl w:val="0"/>
          <w:numId w:val="3"/>
        </w:numPr>
        <w:rPr>
          <w:moveTo w:id="412" w:author="John Estialbo (AV-PH)" w:date="2019-06-26T11:33:00Z"/>
          <w:rFonts w:eastAsia="SimSun"/>
          <w:color w:val="000000"/>
          <w:szCs w:val="22"/>
        </w:rPr>
        <w:pPrChange w:id="413" w:author="John Estialbo (AV-PH)" w:date="2019-06-26T13:22:00Z">
          <w:pPr>
            <w:pStyle w:val="ListParagraph"/>
            <w:numPr>
              <w:numId w:val="1"/>
            </w:numPr>
            <w:ind w:hanging="360"/>
          </w:pPr>
        </w:pPrChange>
      </w:pPr>
      <w:moveTo w:id="414" w:author="John Estialbo (AV-PH)" w:date="2019-06-26T11:33:00Z">
        <w:r>
          <w:rPr>
            <w:rFonts w:eastAsia="SimSun" w:hint="eastAsia"/>
            <w:color w:val="000000"/>
            <w:szCs w:val="22"/>
          </w:rPr>
          <w:t>Open</w:t>
        </w:r>
        <w:r>
          <w:rPr>
            <w:rFonts w:eastAsia="SimSun"/>
            <w:color w:val="000000"/>
            <w:szCs w:val="22"/>
          </w:rPr>
          <w:t xml:space="preserve"> </w:t>
        </w:r>
      </w:moveTo>
      <w:ins w:id="415" w:author="John Estialbo (AV-PH)" w:date="2019-06-26T13:15:00Z">
        <w:r w:rsidR="00E901AE">
          <w:rPr>
            <w:rFonts w:eastAsia="SimSun"/>
            <w:color w:val="000000"/>
            <w:szCs w:val="22"/>
          </w:rPr>
          <w:t xml:space="preserve">a specified </w:t>
        </w:r>
      </w:ins>
      <w:moveTo w:id="416" w:author="John Estialbo (AV-PH)" w:date="2019-06-26T11:33:00Z">
        <w:r>
          <w:rPr>
            <w:rFonts w:eastAsia="SimSun" w:hint="eastAsia"/>
            <w:color w:val="000000"/>
            <w:szCs w:val="22"/>
          </w:rPr>
          <w:t>URL</w:t>
        </w:r>
      </w:moveTo>
    </w:p>
    <w:p w14:paraId="23CBFC1F" w14:textId="77777777" w:rsidR="00CC10DB" w:rsidRDefault="00CC10DB">
      <w:pPr>
        <w:pStyle w:val="ListParagraph"/>
        <w:numPr>
          <w:ilvl w:val="0"/>
          <w:numId w:val="3"/>
        </w:numPr>
        <w:rPr>
          <w:moveTo w:id="417" w:author="John Estialbo (AV-PH)" w:date="2019-06-26T11:33:00Z"/>
          <w:rFonts w:eastAsia="SimSun"/>
          <w:color w:val="000000"/>
          <w:szCs w:val="22"/>
        </w:rPr>
        <w:pPrChange w:id="418" w:author="John Estialbo (AV-PH)" w:date="2019-06-26T13:22:00Z">
          <w:pPr>
            <w:pStyle w:val="ListParagraph"/>
            <w:numPr>
              <w:numId w:val="1"/>
            </w:numPr>
            <w:ind w:hanging="360"/>
          </w:pPr>
        </w:pPrChange>
      </w:pPr>
      <w:moveTo w:id="419" w:author="John Estialbo (AV-PH)" w:date="2019-06-26T11:33:00Z">
        <w:r>
          <w:rPr>
            <w:rFonts w:eastAsia="SimSun" w:hint="eastAsia"/>
            <w:color w:val="000000"/>
            <w:szCs w:val="22"/>
          </w:rPr>
          <w:t>D</w:t>
        </w:r>
        <w:r w:rsidRPr="00A8087E">
          <w:rPr>
            <w:rFonts w:eastAsia="SimSun"/>
            <w:color w:val="000000"/>
            <w:szCs w:val="22"/>
          </w:rPr>
          <w:t>isable Google Play Protect</w:t>
        </w:r>
      </w:moveTo>
    </w:p>
    <w:p w14:paraId="6393F406" w14:textId="77777777" w:rsidR="00CC10DB" w:rsidDel="00E52D63" w:rsidRDefault="00CC10DB" w:rsidP="00CC10DB">
      <w:pPr>
        <w:pStyle w:val="ListParagraph"/>
        <w:numPr>
          <w:ilvl w:val="0"/>
          <w:numId w:val="1"/>
        </w:numPr>
        <w:rPr>
          <w:del w:id="420" w:author="John Estialbo (AV-PH)" w:date="2019-06-26T13:19:00Z"/>
          <w:moveTo w:id="421" w:author="John Estialbo (AV-PH)" w:date="2019-06-26T11:33:00Z"/>
          <w:rFonts w:eastAsia="SimSun"/>
          <w:color w:val="000000"/>
          <w:szCs w:val="22"/>
        </w:rPr>
      </w:pPr>
      <w:moveTo w:id="422" w:author="John Estialbo (AV-PH)" w:date="2019-06-26T11:33:00Z">
        <w:del w:id="423" w:author="John Estialbo (AV-PH)" w:date="2019-06-26T13:19:00Z">
          <w:r w:rsidRPr="00A8087E" w:rsidDel="00E52D63">
            <w:rPr>
              <w:rFonts w:eastAsia="SimSun"/>
              <w:color w:val="000000"/>
              <w:szCs w:val="22"/>
            </w:rPr>
            <w:delText>Activity Push Injection</w:delText>
          </w:r>
        </w:del>
      </w:moveTo>
    </w:p>
    <w:p w14:paraId="3E0574F4" w14:textId="77777777" w:rsidR="00CC10DB" w:rsidRDefault="00E52D63">
      <w:pPr>
        <w:pStyle w:val="ListParagraph"/>
        <w:numPr>
          <w:ilvl w:val="0"/>
          <w:numId w:val="3"/>
        </w:numPr>
        <w:rPr>
          <w:moveTo w:id="424" w:author="John Estialbo (AV-PH)" w:date="2019-06-26T11:33:00Z"/>
          <w:rFonts w:eastAsia="SimSun"/>
          <w:color w:val="000000"/>
          <w:szCs w:val="22"/>
        </w:rPr>
        <w:pPrChange w:id="425" w:author="John Estialbo (AV-PH)" w:date="2019-06-26T13:22:00Z">
          <w:pPr>
            <w:pStyle w:val="ListParagraph"/>
            <w:numPr>
              <w:numId w:val="1"/>
            </w:numPr>
            <w:ind w:hanging="360"/>
          </w:pPr>
        </w:pPrChange>
      </w:pPr>
      <w:ins w:id="426" w:author="John Estialbo (AV-PH)" w:date="2019-06-26T13:19:00Z">
        <w:r>
          <w:rPr>
            <w:rFonts w:eastAsia="SimSun"/>
            <w:color w:val="000000"/>
            <w:szCs w:val="22"/>
          </w:rPr>
          <w:t xml:space="preserve">Lock the device’s </w:t>
        </w:r>
      </w:ins>
      <w:moveTo w:id="427" w:author="John Estialbo (AV-PH)" w:date="2019-06-26T11:33:00Z">
        <w:del w:id="428" w:author="John Estialbo (AV-PH)" w:date="2019-06-26T13:19:00Z">
          <w:r w:rsidR="00CC10DB" w:rsidRPr="00A8087E" w:rsidDel="00E52D63">
            <w:rPr>
              <w:rFonts w:eastAsia="SimSun"/>
              <w:color w:val="000000"/>
              <w:szCs w:val="22"/>
            </w:rPr>
            <w:delText>S</w:delText>
          </w:r>
        </w:del>
      </w:moveTo>
      <w:ins w:id="429" w:author="John Estialbo (AV-PH)" w:date="2019-06-26T13:19:00Z">
        <w:r>
          <w:rPr>
            <w:rFonts w:eastAsia="SimSun"/>
            <w:color w:val="000000"/>
            <w:szCs w:val="22"/>
          </w:rPr>
          <w:t>s</w:t>
        </w:r>
      </w:ins>
      <w:moveTo w:id="430" w:author="John Estialbo (AV-PH)" w:date="2019-06-26T11:33:00Z">
        <w:r w:rsidR="00CC10DB" w:rsidRPr="00A8087E">
          <w:rPr>
            <w:rFonts w:eastAsia="SimSun"/>
            <w:color w:val="000000"/>
            <w:szCs w:val="22"/>
          </w:rPr>
          <w:t>creen</w:t>
        </w:r>
        <w:del w:id="431" w:author="John Estialbo (AV-PH)" w:date="2019-06-26T13:19:00Z">
          <w:r w:rsidR="00CC10DB" w:rsidRPr="00A8087E" w:rsidDel="00E52D63">
            <w:rPr>
              <w:rFonts w:eastAsia="SimSun"/>
              <w:color w:val="000000"/>
              <w:szCs w:val="22"/>
            </w:rPr>
            <w:delText xml:space="preserve"> Locker</w:delText>
          </w:r>
        </w:del>
      </w:moveTo>
    </w:p>
    <w:p w14:paraId="72648842" w14:textId="77777777" w:rsidR="00CC10DB" w:rsidRDefault="00CC10DB">
      <w:pPr>
        <w:pStyle w:val="ListParagraph"/>
        <w:numPr>
          <w:ilvl w:val="0"/>
          <w:numId w:val="3"/>
        </w:numPr>
        <w:rPr>
          <w:moveTo w:id="432" w:author="John Estialbo (AV-PH)" w:date="2019-06-26T11:33:00Z"/>
          <w:rFonts w:eastAsia="SimSun"/>
          <w:color w:val="000000"/>
          <w:szCs w:val="22"/>
        </w:rPr>
        <w:pPrChange w:id="433" w:author="John Estialbo (AV-PH)" w:date="2019-06-26T13:22:00Z">
          <w:pPr>
            <w:pStyle w:val="ListParagraph"/>
            <w:numPr>
              <w:numId w:val="1"/>
            </w:numPr>
            <w:ind w:hanging="360"/>
          </w:pPr>
        </w:pPrChange>
      </w:pPr>
      <w:moveTo w:id="434" w:author="John Estialbo (AV-PH)" w:date="2019-06-26T11:33:00Z">
        <w:r w:rsidRPr="00A8087E">
          <w:rPr>
            <w:rFonts w:eastAsia="SimSun"/>
            <w:color w:val="000000"/>
            <w:szCs w:val="22"/>
          </w:rPr>
          <w:t>Start</w:t>
        </w:r>
      </w:moveTo>
      <w:ins w:id="435" w:author="John Estialbo (AV-PH)" w:date="2019-06-26T13:20:00Z">
        <w:r w:rsidR="00E52D63">
          <w:rPr>
            <w:rFonts w:eastAsia="SimSun"/>
            <w:color w:val="000000"/>
            <w:szCs w:val="22"/>
          </w:rPr>
          <w:t xml:space="preserve"> or initiate unstructured supplementary service data</w:t>
        </w:r>
      </w:ins>
      <w:moveTo w:id="436" w:author="John Estialbo (AV-PH)" w:date="2019-06-26T11:33:00Z">
        <w:r w:rsidRPr="00A8087E">
          <w:rPr>
            <w:rFonts w:eastAsia="SimSun"/>
            <w:color w:val="000000"/>
            <w:szCs w:val="22"/>
          </w:rPr>
          <w:t xml:space="preserve"> </w:t>
        </w:r>
      </w:moveTo>
      <w:ins w:id="437" w:author="John Estialbo (AV-PH)" w:date="2019-06-26T13:20:00Z">
        <w:r w:rsidR="00E52D63">
          <w:rPr>
            <w:rFonts w:eastAsia="SimSun"/>
            <w:color w:val="000000"/>
            <w:szCs w:val="22"/>
          </w:rPr>
          <w:t>(</w:t>
        </w:r>
      </w:ins>
      <w:moveTo w:id="438" w:author="John Estialbo (AV-PH)" w:date="2019-06-26T11:33:00Z">
        <w:r w:rsidRPr="00A8087E">
          <w:rPr>
            <w:rFonts w:eastAsia="SimSun"/>
            <w:color w:val="000000"/>
            <w:szCs w:val="22"/>
          </w:rPr>
          <w:t>USSD</w:t>
        </w:r>
      </w:moveTo>
      <w:ins w:id="439" w:author="John Estialbo (AV-PH)" w:date="2019-06-26T13:20:00Z">
        <w:r w:rsidR="00E52D63">
          <w:rPr>
            <w:rFonts w:eastAsia="SimSun"/>
            <w:color w:val="000000"/>
            <w:szCs w:val="22"/>
          </w:rPr>
          <w:t xml:space="preserve">), which the technology used to send </w:t>
        </w:r>
      </w:ins>
      <w:ins w:id="440" w:author="John Estialbo (AV-PH)" w:date="2019-06-26T13:21:00Z">
        <w:r w:rsidR="00E52D63">
          <w:rPr>
            <w:rFonts w:eastAsia="SimSun"/>
            <w:color w:val="000000"/>
            <w:szCs w:val="22"/>
          </w:rPr>
          <w:t>text messages between a mobile device and application</w:t>
        </w:r>
      </w:ins>
    </w:p>
    <w:p w14:paraId="15CC4118" w14:textId="77777777" w:rsidR="00CC10DB" w:rsidRDefault="00E52D63">
      <w:pPr>
        <w:pStyle w:val="ListParagraph"/>
        <w:numPr>
          <w:ilvl w:val="0"/>
          <w:numId w:val="3"/>
        </w:numPr>
        <w:rPr>
          <w:moveTo w:id="441" w:author="John Estialbo (AV-PH)" w:date="2019-06-26T11:33:00Z"/>
          <w:rFonts w:eastAsia="SimSun"/>
          <w:color w:val="000000"/>
          <w:szCs w:val="22"/>
        </w:rPr>
        <w:pPrChange w:id="442" w:author="John Estialbo (AV-PH)" w:date="2019-06-26T13:22:00Z">
          <w:pPr>
            <w:pStyle w:val="ListParagraph"/>
            <w:numPr>
              <w:numId w:val="1"/>
            </w:numPr>
            <w:ind w:hanging="360"/>
          </w:pPr>
        </w:pPrChange>
      </w:pPr>
      <w:ins w:id="443" w:author="John Estialbo (AV-PH)" w:date="2019-06-26T13:21:00Z">
        <w:r>
          <w:rPr>
            <w:rFonts w:eastAsia="SimSun"/>
            <w:color w:val="000000"/>
            <w:szCs w:val="22"/>
          </w:rPr>
          <w:t xml:space="preserve">Encrypt files, including those stored on the SD card </w:t>
        </w:r>
      </w:ins>
      <w:moveTo w:id="444" w:author="John Estialbo (AV-PH)" w:date="2019-06-26T11:33:00Z">
        <w:del w:id="445" w:author="John Estialbo (AV-PH)" w:date="2019-06-26T13:21:00Z">
          <w:r w:rsidR="00CC10DB" w:rsidRPr="00A8087E" w:rsidDel="00E52D63">
            <w:rPr>
              <w:rFonts w:eastAsia="SimSun"/>
              <w:color w:val="000000"/>
              <w:szCs w:val="22"/>
            </w:rPr>
            <w:delText>Crypt</w:delText>
          </w:r>
          <w:r w:rsidR="00CC10DB" w:rsidDel="00E52D63">
            <w:rPr>
              <w:rFonts w:eastAsia="SimSun"/>
              <w:color w:val="000000"/>
              <w:szCs w:val="22"/>
            </w:rPr>
            <w:delText xml:space="preserve"> </w:delText>
          </w:r>
          <w:r w:rsidR="00CC10DB" w:rsidRPr="00A8087E" w:rsidDel="00E52D63">
            <w:rPr>
              <w:rFonts w:eastAsia="SimSun"/>
              <w:color w:val="000000"/>
              <w:szCs w:val="22"/>
            </w:rPr>
            <w:delText>File</w:delText>
          </w:r>
          <w:r w:rsidR="00CC10DB" w:rsidDel="00E52D63">
            <w:rPr>
              <w:rFonts w:eastAsia="SimSun" w:hint="eastAsia"/>
              <w:color w:val="000000"/>
              <w:szCs w:val="22"/>
            </w:rPr>
            <w:delText>s</w:delText>
          </w:r>
        </w:del>
        <w:r w:rsidR="00CC10DB">
          <w:rPr>
            <w:rFonts w:eastAsia="SimSun"/>
            <w:color w:val="000000"/>
            <w:szCs w:val="22"/>
          </w:rPr>
          <w:t>(</w:t>
        </w:r>
        <w:del w:id="446" w:author="John Estialbo (AV-PH)" w:date="2019-06-26T13:21:00Z">
          <w:r w:rsidR="00CC10DB" w:rsidRPr="00A8087E" w:rsidDel="00E52D63">
            <w:rPr>
              <w:rFonts w:eastAsia="SimSun"/>
              <w:color w:val="000000"/>
              <w:szCs w:val="22"/>
            </w:rPr>
            <w:delText>.</w:delText>
          </w:r>
        </w:del>
      </w:moveTo>
      <w:ins w:id="447" w:author="John Estialbo (AV-PH)" w:date="2019-06-26T13:21:00Z">
        <w:r>
          <w:rPr>
            <w:rFonts w:eastAsia="SimSun"/>
            <w:color w:val="000000"/>
            <w:szCs w:val="22"/>
          </w:rPr>
          <w:t xml:space="preserve">as </w:t>
        </w:r>
      </w:ins>
      <w:proofErr w:type="spellStart"/>
      <w:moveTo w:id="448" w:author="John Estialbo (AV-PH)" w:date="2019-06-26T11:33:00Z">
        <w:r w:rsidR="00CC10DB" w:rsidRPr="00A8087E">
          <w:rPr>
            <w:rFonts w:eastAsia="SimSun"/>
            <w:color w:val="000000"/>
            <w:szCs w:val="22"/>
          </w:rPr>
          <w:t>AnubisCrypt</w:t>
        </w:r>
        <w:proofErr w:type="spellEnd"/>
        <w:r w:rsidR="00CC10DB">
          <w:rPr>
            <w:rFonts w:eastAsia="SimSun"/>
            <w:color w:val="000000"/>
            <w:szCs w:val="22"/>
          </w:rPr>
          <w:t>)</w:t>
        </w:r>
      </w:moveTo>
    </w:p>
    <w:p w14:paraId="57E9E599" w14:textId="7C07FC3F" w:rsidR="00CC10DB" w:rsidDel="00790C4D" w:rsidRDefault="00CC10DB">
      <w:pPr>
        <w:pStyle w:val="ListParagraph"/>
        <w:numPr>
          <w:ilvl w:val="0"/>
          <w:numId w:val="3"/>
        </w:numPr>
        <w:rPr>
          <w:del w:id="449" w:author="John Estialbo (AV-PH)" w:date="2019-06-26T17:44:00Z"/>
          <w:moveTo w:id="450" w:author="John Estialbo (AV-PH)" w:date="2019-06-26T11:33:00Z"/>
          <w:rFonts w:eastAsia="SimSun"/>
          <w:color w:val="000000"/>
          <w:szCs w:val="22"/>
        </w:rPr>
        <w:pPrChange w:id="451" w:author="John Estialbo (AV-PH)" w:date="2019-06-26T13:22:00Z">
          <w:pPr>
            <w:pStyle w:val="ListParagraph"/>
            <w:numPr>
              <w:numId w:val="1"/>
            </w:numPr>
            <w:ind w:hanging="360"/>
          </w:pPr>
        </w:pPrChange>
      </w:pPr>
      <w:moveTo w:id="452" w:author="John Estialbo (AV-PH)" w:date="2019-06-26T11:33:00Z">
        <w:del w:id="453" w:author="John Estialbo (AV-PH)" w:date="2019-06-26T17:44:00Z">
          <w:r w:rsidRPr="00A8087E" w:rsidDel="00790C4D">
            <w:rPr>
              <w:rFonts w:eastAsia="SimSun"/>
              <w:color w:val="000000"/>
              <w:szCs w:val="22"/>
            </w:rPr>
            <w:delText>Delete</w:delText>
          </w:r>
          <w:r w:rsidDel="00790C4D">
            <w:rPr>
              <w:rFonts w:eastAsia="SimSun"/>
              <w:color w:val="000000"/>
              <w:szCs w:val="22"/>
            </w:rPr>
            <w:delText xml:space="preserve"> </w:delText>
          </w:r>
          <w:r w:rsidRPr="00A8087E" w:rsidDel="00790C4D">
            <w:rPr>
              <w:rFonts w:eastAsia="SimSun"/>
              <w:color w:val="000000"/>
              <w:szCs w:val="22"/>
            </w:rPr>
            <w:delText>SMS</w:delText>
          </w:r>
        </w:del>
      </w:moveTo>
    </w:p>
    <w:p w14:paraId="4319FB0B" w14:textId="77777777" w:rsidR="00CC10DB" w:rsidRDefault="00CC10DB">
      <w:pPr>
        <w:pStyle w:val="ListParagraph"/>
        <w:numPr>
          <w:ilvl w:val="0"/>
          <w:numId w:val="3"/>
        </w:numPr>
        <w:rPr>
          <w:moveTo w:id="454" w:author="John Estialbo (AV-PH)" w:date="2019-06-26T11:33:00Z"/>
          <w:rFonts w:eastAsia="SimSun"/>
          <w:color w:val="000000"/>
          <w:szCs w:val="22"/>
        </w:rPr>
        <w:pPrChange w:id="455" w:author="John Estialbo (AV-PH)" w:date="2019-06-26T13:22:00Z">
          <w:pPr>
            <w:pStyle w:val="ListParagraph"/>
            <w:numPr>
              <w:numId w:val="1"/>
            </w:numPr>
            <w:ind w:hanging="360"/>
          </w:pPr>
        </w:pPrChange>
      </w:pPr>
      <w:moveTo w:id="456" w:author="John Estialbo (AV-PH)" w:date="2019-06-26T11:33:00Z">
        <w:r>
          <w:rPr>
            <w:rFonts w:eastAsia="SimSun"/>
            <w:color w:val="000000"/>
            <w:szCs w:val="22"/>
          </w:rPr>
          <w:t>F</w:t>
        </w:r>
        <w:r w:rsidRPr="00A8087E">
          <w:rPr>
            <w:rFonts w:eastAsia="SimSun"/>
            <w:color w:val="000000"/>
            <w:szCs w:val="22"/>
          </w:rPr>
          <w:t>ind</w:t>
        </w:r>
      </w:moveTo>
      <w:ins w:id="457" w:author="John Estialbo (AV-PH)" w:date="2019-06-26T13:22:00Z">
        <w:r w:rsidR="00E52D63">
          <w:rPr>
            <w:rFonts w:eastAsia="SimSun"/>
            <w:color w:val="000000"/>
            <w:szCs w:val="22"/>
          </w:rPr>
          <w:t xml:space="preserve"> or locate</w:t>
        </w:r>
      </w:ins>
      <w:moveTo w:id="458" w:author="John Estialbo (AV-PH)" w:date="2019-06-26T11:33:00Z">
        <w:r>
          <w:rPr>
            <w:rFonts w:eastAsia="SimSun"/>
            <w:color w:val="000000"/>
            <w:szCs w:val="22"/>
          </w:rPr>
          <w:t xml:space="preserve"> </w:t>
        </w:r>
        <w:r w:rsidRPr="00A8087E">
          <w:rPr>
            <w:rFonts w:eastAsia="SimSun"/>
            <w:color w:val="000000"/>
            <w:szCs w:val="22"/>
          </w:rPr>
          <w:t>files</w:t>
        </w:r>
      </w:moveTo>
    </w:p>
    <w:p w14:paraId="56C0B461" w14:textId="77777777" w:rsidR="00CC10DB" w:rsidRDefault="00CC10DB">
      <w:pPr>
        <w:pStyle w:val="ListParagraph"/>
        <w:numPr>
          <w:ilvl w:val="0"/>
          <w:numId w:val="3"/>
        </w:numPr>
        <w:rPr>
          <w:moveTo w:id="459" w:author="John Estialbo (AV-PH)" w:date="2019-06-26T11:33:00Z"/>
          <w:rFonts w:eastAsia="SimSun"/>
          <w:color w:val="000000"/>
          <w:szCs w:val="22"/>
        </w:rPr>
        <w:pPrChange w:id="460" w:author="John Estialbo (AV-PH)" w:date="2019-06-26T13:22:00Z">
          <w:pPr>
            <w:pStyle w:val="ListParagraph"/>
            <w:numPr>
              <w:numId w:val="1"/>
            </w:numPr>
            <w:ind w:hanging="360"/>
          </w:pPr>
        </w:pPrChange>
      </w:pPr>
      <w:moveTo w:id="461" w:author="John Estialbo (AV-PH)" w:date="2019-06-26T11:33:00Z">
        <w:r>
          <w:rPr>
            <w:rFonts w:eastAsia="SimSun"/>
            <w:color w:val="000000"/>
            <w:szCs w:val="22"/>
          </w:rPr>
          <w:t xml:space="preserve">Get </w:t>
        </w:r>
      </w:moveTo>
      <w:ins w:id="462" w:author="John Estialbo (AV-PH)" w:date="2019-06-26T13:22:00Z">
        <w:r w:rsidR="00E52D63">
          <w:rPr>
            <w:rFonts w:eastAsia="SimSun"/>
            <w:color w:val="000000"/>
            <w:szCs w:val="22"/>
          </w:rPr>
          <w:t xml:space="preserve">the device’s </w:t>
        </w:r>
      </w:ins>
      <w:moveTo w:id="463" w:author="John Estialbo (AV-PH)" w:date="2019-06-26T11:33:00Z">
        <w:r w:rsidRPr="00A8087E">
          <w:rPr>
            <w:rFonts w:eastAsia="SimSun"/>
            <w:color w:val="000000"/>
            <w:szCs w:val="22"/>
          </w:rPr>
          <w:t>location</w:t>
        </w:r>
      </w:moveTo>
    </w:p>
    <w:p w14:paraId="39D4CFD8" w14:textId="4FB3E19B" w:rsidR="00CC10DB" w:rsidRDefault="00E52D63">
      <w:pPr>
        <w:pStyle w:val="ListParagraph"/>
        <w:numPr>
          <w:ilvl w:val="0"/>
          <w:numId w:val="3"/>
        </w:numPr>
        <w:rPr>
          <w:moveTo w:id="464" w:author="John Estialbo (AV-PH)" w:date="2019-06-26T11:33:00Z"/>
          <w:rFonts w:eastAsia="SimSun"/>
          <w:color w:val="000000"/>
          <w:szCs w:val="22"/>
        </w:rPr>
        <w:pPrChange w:id="465" w:author="John Estialbo (AV-PH)" w:date="2019-06-26T13:22:00Z">
          <w:pPr>
            <w:pStyle w:val="ListParagraph"/>
            <w:numPr>
              <w:numId w:val="1"/>
            </w:numPr>
            <w:ind w:hanging="360"/>
          </w:pPr>
        </w:pPrChange>
      </w:pPr>
      <w:ins w:id="466" w:author="John Estialbo (AV-PH)" w:date="2019-06-26T13:22:00Z">
        <w:r>
          <w:rPr>
            <w:rFonts w:eastAsia="SimSun"/>
            <w:color w:val="000000"/>
            <w:szCs w:val="22"/>
          </w:rPr>
          <w:t xml:space="preserve">Retrieve </w:t>
        </w:r>
      </w:ins>
      <w:moveTo w:id="467" w:author="John Estialbo (AV-PH)" w:date="2019-06-26T11:33:00Z">
        <w:del w:id="468" w:author="John Estialbo (AV-PH)" w:date="2019-06-26T13:22:00Z">
          <w:r w:rsidR="00CC10DB" w:rsidRPr="004F692A" w:rsidDel="00E52D63">
            <w:rPr>
              <w:rFonts w:eastAsia="SimSun"/>
              <w:color w:val="000000"/>
              <w:szCs w:val="22"/>
            </w:rPr>
            <w:delText>R</w:delText>
          </w:r>
        </w:del>
      </w:moveTo>
      <w:ins w:id="469" w:author="John Estialbo (AV-PH)" w:date="2019-06-26T13:22:00Z">
        <w:r>
          <w:rPr>
            <w:rFonts w:eastAsia="SimSun"/>
            <w:color w:val="000000"/>
            <w:szCs w:val="22"/>
          </w:rPr>
          <w:t>r</w:t>
        </w:r>
      </w:ins>
      <w:moveTo w:id="470" w:author="John Estialbo (AV-PH)" w:date="2019-06-26T11:33:00Z">
        <w:r w:rsidR="00CC10DB" w:rsidRPr="004F692A">
          <w:rPr>
            <w:rFonts w:eastAsia="SimSun"/>
            <w:color w:val="000000"/>
            <w:szCs w:val="22"/>
          </w:rPr>
          <w:t>emote control command</w:t>
        </w:r>
        <w:r w:rsidR="00CC10DB">
          <w:rPr>
            <w:rFonts w:eastAsia="SimSun"/>
            <w:color w:val="000000"/>
            <w:szCs w:val="22"/>
          </w:rPr>
          <w:t xml:space="preserve">s from </w:t>
        </w:r>
      </w:moveTo>
      <w:ins w:id="471" w:author="John Estialbo (AV-PH)" w:date="2019-06-26T17:44:00Z">
        <w:r w:rsidR="00790C4D">
          <w:rPr>
            <w:rFonts w:eastAsia="SimSun"/>
            <w:color w:val="000000"/>
            <w:szCs w:val="22"/>
          </w:rPr>
          <w:t xml:space="preserve">social media channels like </w:t>
        </w:r>
      </w:ins>
      <w:moveTo w:id="472" w:author="John Estialbo (AV-PH)" w:date="2019-06-26T11:33:00Z">
        <w:r w:rsidR="00CC10DB">
          <w:rPr>
            <w:rFonts w:eastAsia="SimSun"/>
            <w:color w:val="000000"/>
            <w:szCs w:val="22"/>
          </w:rPr>
          <w:t>Twitter and Telegram</w:t>
        </w:r>
      </w:moveTo>
    </w:p>
    <w:moveToRangeEnd w:id="341"/>
    <w:p w14:paraId="34366CCF" w14:textId="553413FB" w:rsidR="00CC10DB" w:rsidRDefault="00CC10DB">
      <w:pPr>
        <w:rPr>
          <w:ins w:id="473" w:author="John Estialbo (AV-PH)" w:date="2019-06-26T17:25:00Z"/>
        </w:rPr>
      </w:pPr>
    </w:p>
    <w:p w14:paraId="49EF76C0" w14:textId="6EA15DD4" w:rsidR="007A04BC" w:rsidRDefault="007A04BC">
      <w:pPr>
        <w:rPr>
          <w:ins w:id="474" w:author="John Estialbo (AV-PH)" w:date="2019-06-26T17:25:00Z"/>
        </w:rPr>
      </w:pPr>
      <w:ins w:id="475" w:author="John Estialbo (AV-PH)" w:date="2019-06-26T17:25:00Z">
        <w:r>
          <w:rPr>
            <w:rFonts w:eastAsia="SimSun"/>
            <w:color w:val="000000"/>
            <w:szCs w:val="22"/>
          </w:rPr>
          <w:t>Anubis also has the capability to i</w:t>
        </w:r>
        <w:r w:rsidRPr="007A04BC">
          <w:rPr>
            <w:rFonts w:eastAsia="SimSun"/>
            <w:color w:val="000000"/>
            <w:szCs w:val="22"/>
            <w:rPrChange w:id="476" w:author="John Estialbo (AV-PH)" w:date="2019-06-26T17:25:00Z">
              <w:rPr>
                <w:rFonts w:eastAsia="SimSun"/>
              </w:rPr>
            </w:rPrChange>
          </w:rPr>
          <w:t>nject</w:t>
        </w:r>
        <w:r>
          <w:rPr>
            <w:rFonts w:eastAsia="SimSun"/>
            <w:color w:val="000000"/>
            <w:szCs w:val="22"/>
          </w:rPr>
          <w:t xml:space="preserve"> a </w:t>
        </w:r>
      </w:ins>
      <w:ins w:id="477" w:author="John Estialbo (AV-PH)" w:date="2019-06-26T17:44:00Z">
        <w:r w:rsidR="00790C4D">
          <w:rPr>
            <w:rFonts w:eastAsia="SimSun"/>
            <w:color w:val="000000"/>
            <w:szCs w:val="22"/>
          </w:rPr>
          <w:t>specified</w:t>
        </w:r>
      </w:ins>
      <w:ins w:id="478" w:author="John Estialbo (AV-PH)" w:date="2019-06-26T17:25:00Z">
        <w:r w:rsidRPr="007A04BC">
          <w:rPr>
            <w:rFonts w:eastAsia="SimSun"/>
            <w:color w:val="000000"/>
            <w:szCs w:val="22"/>
            <w:rPrChange w:id="479" w:author="John Estialbo (AV-PH)" w:date="2019-06-26T17:25:00Z">
              <w:rPr>
                <w:rFonts w:eastAsia="SimSun"/>
              </w:rPr>
            </w:rPrChange>
          </w:rPr>
          <w:t xml:space="preserve"> </w:t>
        </w:r>
        <w:r w:rsidRPr="007A04BC">
          <w:rPr>
            <w:rFonts w:eastAsia="SimSun"/>
            <w:color w:val="000000"/>
            <w:szCs w:val="22"/>
            <w:rPrChange w:id="480" w:author="John Estialbo (AV-PH)" w:date="2019-06-26T17:25:00Z">
              <w:rPr>
                <w:rFonts w:eastAsia="SimSun"/>
              </w:rPr>
            </w:rPrChange>
          </w:rPr>
          <w:fldChar w:fldCharType="begin"/>
        </w:r>
        <w:r w:rsidRPr="007A04BC">
          <w:rPr>
            <w:rFonts w:eastAsia="SimSun"/>
            <w:color w:val="000000"/>
            <w:szCs w:val="22"/>
            <w:rPrChange w:id="481" w:author="John Estialbo (AV-PH)" w:date="2019-06-26T17:25:00Z">
              <w:rPr>
                <w:rFonts w:eastAsia="SimSun"/>
              </w:rPr>
            </w:rPrChange>
          </w:rPr>
          <w:instrText xml:space="preserve"> HYPERLINK "https://developer.android.com/reference/android/app/Activity" </w:instrText>
        </w:r>
        <w:r w:rsidRPr="007A04BC">
          <w:rPr>
            <w:rFonts w:eastAsia="SimSun"/>
            <w:color w:val="000000"/>
            <w:szCs w:val="22"/>
            <w:rPrChange w:id="482" w:author="John Estialbo (AV-PH)" w:date="2019-06-26T17:25:00Z">
              <w:rPr>
                <w:rFonts w:eastAsia="SimSun"/>
              </w:rPr>
            </w:rPrChange>
          </w:rPr>
          <w:fldChar w:fldCharType="separate"/>
        </w:r>
        <w:r w:rsidRPr="007A04BC">
          <w:rPr>
            <w:rStyle w:val="Hyperlink"/>
            <w:rFonts w:eastAsia="SimSun"/>
            <w:szCs w:val="22"/>
          </w:rPr>
          <w:t>Activity</w:t>
        </w:r>
        <w:r w:rsidRPr="007A04BC">
          <w:rPr>
            <w:rFonts w:eastAsia="SimSun"/>
            <w:color w:val="000000"/>
            <w:szCs w:val="22"/>
            <w:rPrChange w:id="483" w:author="John Estialbo (AV-PH)" w:date="2019-06-26T17:25:00Z">
              <w:rPr>
                <w:rFonts w:eastAsia="SimSun"/>
              </w:rPr>
            </w:rPrChange>
          </w:rPr>
          <w:fldChar w:fldCharType="end"/>
        </w:r>
        <w:r w:rsidRPr="007A04BC">
          <w:rPr>
            <w:rFonts w:eastAsia="SimSun"/>
            <w:color w:val="000000"/>
            <w:szCs w:val="22"/>
            <w:rPrChange w:id="484" w:author="John Estialbo (AV-PH)" w:date="2019-06-26T17:25:00Z">
              <w:rPr>
                <w:rFonts w:eastAsia="SimSun"/>
              </w:rPr>
            </w:rPrChange>
          </w:rPr>
          <w:t xml:space="preserve"> (where an app starts its process). Anubis monitors the activity of the targeted apps (Figure 5 and Table 1), and once it determines that these apps are open or being used, the attacker can abuse the </w:t>
        </w:r>
        <w:r w:rsidRPr="007A04BC">
          <w:rPr>
            <w:rFonts w:eastAsia="SimSun"/>
            <w:color w:val="000000"/>
            <w:szCs w:val="22"/>
            <w:rPrChange w:id="485" w:author="John Estialbo (AV-PH)" w:date="2019-06-26T17:25:00Z">
              <w:rPr>
                <w:rFonts w:eastAsia="SimSun"/>
              </w:rPr>
            </w:rPrChange>
          </w:rPr>
          <w:fldChar w:fldCharType="begin"/>
        </w:r>
        <w:r w:rsidRPr="007A04BC">
          <w:rPr>
            <w:rFonts w:eastAsia="SimSun"/>
            <w:color w:val="000000"/>
            <w:szCs w:val="22"/>
            <w:rPrChange w:id="486" w:author="John Estialbo (AV-PH)" w:date="2019-06-26T17:25:00Z">
              <w:rPr>
                <w:rFonts w:eastAsia="SimSun"/>
              </w:rPr>
            </w:rPrChange>
          </w:rPr>
          <w:instrText xml:space="preserve"> HYPERLINK "https://developer.android.com/reference/android/webkit/WebView" </w:instrText>
        </w:r>
        <w:r w:rsidRPr="007A04BC">
          <w:rPr>
            <w:rFonts w:eastAsia="SimSun"/>
            <w:color w:val="000000"/>
            <w:szCs w:val="22"/>
            <w:rPrChange w:id="487" w:author="John Estialbo (AV-PH)" w:date="2019-06-26T17:25:00Z">
              <w:rPr>
                <w:rFonts w:eastAsia="SimSun"/>
              </w:rPr>
            </w:rPrChange>
          </w:rPr>
          <w:fldChar w:fldCharType="separate"/>
        </w:r>
        <w:r w:rsidRPr="007A04BC">
          <w:rPr>
            <w:rStyle w:val="Hyperlink"/>
            <w:rFonts w:eastAsia="SimSun"/>
            <w:szCs w:val="22"/>
          </w:rPr>
          <w:t>WebView</w:t>
        </w:r>
        <w:r w:rsidRPr="007A04BC">
          <w:rPr>
            <w:rFonts w:eastAsia="SimSun"/>
            <w:color w:val="000000"/>
            <w:szCs w:val="22"/>
            <w:rPrChange w:id="488" w:author="John Estialbo (AV-PH)" w:date="2019-06-26T17:25:00Z">
              <w:rPr>
                <w:rFonts w:eastAsia="SimSun"/>
              </w:rPr>
            </w:rPrChange>
          </w:rPr>
          <w:fldChar w:fldCharType="end"/>
        </w:r>
        <w:r w:rsidRPr="007A04BC">
          <w:rPr>
            <w:rFonts w:eastAsia="SimSun"/>
            <w:color w:val="000000"/>
            <w:szCs w:val="22"/>
            <w:rPrChange w:id="489" w:author="John Estialbo (AV-PH)" w:date="2019-06-26T17:25:00Z">
              <w:rPr>
                <w:rFonts w:eastAsia="SimSun"/>
              </w:rPr>
            </w:rPrChange>
          </w:rPr>
          <w:t xml:space="preserve"> </w:t>
        </w:r>
      </w:ins>
      <w:ins w:id="490" w:author="John Estialbo (AV-PH)" w:date="2019-06-26T17:45:00Z">
        <w:r w:rsidR="00790C4D">
          <w:rPr>
            <w:rFonts w:eastAsia="SimSun"/>
            <w:color w:val="000000"/>
            <w:szCs w:val="22"/>
          </w:rPr>
          <w:t xml:space="preserve">feature </w:t>
        </w:r>
      </w:ins>
      <w:ins w:id="491" w:author="John Estialbo (AV-PH)" w:date="2019-06-26T17:25:00Z">
        <w:r w:rsidRPr="007A04BC">
          <w:rPr>
            <w:rFonts w:eastAsia="SimSun"/>
            <w:color w:val="000000"/>
            <w:szCs w:val="22"/>
            <w:rPrChange w:id="492" w:author="John Estialbo (AV-PH)" w:date="2019-06-26T17:25:00Z">
              <w:rPr>
                <w:rFonts w:eastAsia="SimSun"/>
              </w:rPr>
            </w:rPrChange>
          </w:rPr>
          <w:t>to display the apps’ content on a web page. This can then be used as an attack vector for phishing, or using it to carry out overlay techniques to steal payment data.</w:t>
        </w:r>
        <w:r>
          <w:rPr>
            <w:rFonts w:eastAsia="SimSun"/>
            <w:color w:val="000000"/>
            <w:szCs w:val="22"/>
          </w:rPr>
          <w:t xml:space="preserve"> Anubis can also initiate an Activity via push notification and sending the information strings contained in the notification to the C&amp;C server</w:t>
        </w:r>
      </w:ins>
      <w:ins w:id="493" w:author="John Estialbo (AV-PH)" w:date="2019-06-26T17:26:00Z">
        <w:r>
          <w:rPr>
            <w:rFonts w:eastAsia="SimSun"/>
            <w:color w:val="000000"/>
            <w:szCs w:val="22"/>
          </w:rPr>
          <w:t>.</w:t>
        </w:r>
      </w:ins>
    </w:p>
    <w:p w14:paraId="066E4D82" w14:textId="77777777" w:rsidR="007A04BC" w:rsidRDefault="007A04BC">
      <w:pPr>
        <w:rPr>
          <w:ins w:id="494" w:author="John Estialbo (AV-PH)" w:date="2019-06-26T11:31:00Z"/>
        </w:rPr>
      </w:pPr>
    </w:p>
    <w:p w14:paraId="26F904C9" w14:textId="7BD97676" w:rsidR="00CC10DB" w:rsidRPr="00D1794F" w:rsidRDefault="00095BE0">
      <w:pPr>
        <w:rPr>
          <w:rFonts w:eastAsia="SimSun"/>
          <w:color w:val="000000"/>
          <w:szCs w:val="22"/>
        </w:rPr>
      </w:pPr>
      <w:ins w:id="495" w:author="John Estialbo (AV-PH)" w:date="2019-06-26T13:27:00Z">
        <w:r>
          <w:rPr>
            <w:rFonts w:eastAsia="SimSun"/>
            <w:color w:val="000000"/>
            <w:szCs w:val="22"/>
          </w:rPr>
          <w:t xml:space="preserve">These iterations of Anubis have a list of targeted financial apps from which it steals personal </w:t>
        </w:r>
      </w:ins>
      <w:ins w:id="496" w:author="John Estialbo (AV-PH)" w:date="2019-06-26T17:26:00Z">
        <w:r w:rsidR="007A04BC">
          <w:rPr>
            <w:rFonts w:eastAsia="SimSun"/>
            <w:color w:val="000000"/>
            <w:szCs w:val="22"/>
          </w:rPr>
          <w:t xml:space="preserve">and financial </w:t>
        </w:r>
      </w:ins>
      <w:ins w:id="497" w:author="John Estialbo (AV-PH)" w:date="2019-06-26T13:27:00Z">
        <w:r>
          <w:rPr>
            <w:rFonts w:eastAsia="SimSun"/>
            <w:color w:val="000000"/>
            <w:szCs w:val="22"/>
          </w:rPr>
          <w:t>data, as shown in Figure 5 and Table 1.</w:t>
        </w:r>
      </w:ins>
      <w:ins w:id="498" w:author="John Estialbo (AV-PH)" w:date="2019-06-26T13:33:00Z">
        <w:r>
          <w:rPr>
            <w:rFonts w:eastAsia="SimSun"/>
            <w:color w:val="000000"/>
            <w:szCs w:val="22"/>
          </w:rPr>
          <w:t xml:space="preserve"> Like its previous versions, these new variants can still detect if they are </w:t>
        </w:r>
      </w:ins>
      <w:ins w:id="499" w:author="John Estialbo (AV-PH)" w:date="2019-06-26T17:46:00Z">
        <w:r w:rsidR="00790C4D">
          <w:rPr>
            <w:rFonts w:eastAsia="SimSun"/>
            <w:color w:val="000000"/>
            <w:szCs w:val="22"/>
          </w:rPr>
          <w:t xml:space="preserve">being </w:t>
        </w:r>
      </w:ins>
      <w:ins w:id="500" w:author="John Estialbo (AV-PH)" w:date="2019-06-26T13:33:00Z">
        <w:r>
          <w:rPr>
            <w:rFonts w:eastAsia="SimSun"/>
            <w:color w:val="000000"/>
            <w:szCs w:val="22"/>
          </w:rPr>
          <w:t>test</w:t>
        </w:r>
      </w:ins>
      <w:ins w:id="501" w:author="John Estialbo (AV-PH)" w:date="2019-06-26T17:46:00Z">
        <w:r w:rsidR="00790C4D">
          <w:rPr>
            <w:rFonts w:eastAsia="SimSun"/>
            <w:color w:val="000000"/>
            <w:szCs w:val="22"/>
          </w:rPr>
          <w:t>ed on</w:t>
        </w:r>
      </w:ins>
      <w:ins w:id="502" w:author="John Estialbo (AV-PH)" w:date="2019-06-26T13:33:00Z">
        <w:r>
          <w:rPr>
            <w:rFonts w:eastAsia="SimSun"/>
            <w:color w:val="000000"/>
            <w:szCs w:val="22"/>
          </w:rPr>
          <w:t xml:space="preserve"> virtual machines via motion-based sensors. It can also detect if it is being run on an Android emulator (e.g., </w:t>
        </w:r>
        <w:proofErr w:type="spellStart"/>
        <w:r>
          <w:rPr>
            <w:rFonts w:eastAsia="SimSun"/>
            <w:color w:val="000000"/>
            <w:szCs w:val="22"/>
          </w:rPr>
          <w:t>Genymotion</w:t>
        </w:r>
        <w:proofErr w:type="spellEnd"/>
        <w:r>
          <w:rPr>
            <w:rFonts w:eastAsia="SimSun"/>
            <w:color w:val="000000"/>
            <w:szCs w:val="22"/>
          </w:rPr>
          <w:t xml:space="preserve"> or x86-based machines)</w:t>
        </w:r>
      </w:ins>
      <w:ins w:id="503" w:author="John Estialbo (AV-PH)" w:date="2019-06-26T17:46:00Z">
        <w:r w:rsidR="00790C4D">
          <w:rPr>
            <w:rFonts w:eastAsia="SimSun"/>
            <w:color w:val="000000"/>
            <w:szCs w:val="22"/>
          </w:rPr>
          <w:t>.</w:t>
        </w:r>
      </w:ins>
    </w:p>
    <w:p w14:paraId="3A3966B7" w14:textId="77777777" w:rsidR="00CF7B74" w:rsidRDefault="00CF7B74" w:rsidP="00E52D63">
      <w:pPr>
        <w:jc w:val="center"/>
      </w:pPr>
      <w:r w:rsidRPr="0068487E">
        <w:rPr>
          <w:noProof/>
          <w:lang w:eastAsia="en-US"/>
        </w:rPr>
        <w:drawing>
          <wp:inline distT="0" distB="0" distL="0" distR="0" wp14:anchorId="5EBB7C6F" wp14:editId="59A1A130">
            <wp:extent cx="2396837" cy="3294049"/>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08305" cy="3309809"/>
                    </a:xfrm>
                    <a:prstGeom prst="rect">
                      <a:avLst/>
                    </a:prstGeom>
                  </pic:spPr>
                </pic:pic>
              </a:graphicData>
            </a:graphic>
          </wp:inline>
        </w:drawing>
      </w:r>
    </w:p>
    <w:p w14:paraId="47265033" w14:textId="77777777" w:rsidR="00CF7B74" w:rsidRDefault="00CF7B74" w:rsidP="00E52D63">
      <w:pPr>
        <w:jc w:val="center"/>
        <w:rPr>
          <w:ins w:id="504" w:author="John Estialbo (AV-PH)" w:date="2019-06-26T13:22:00Z"/>
        </w:rPr>
      </w:pPr>
      <w:r w:rsidRPr="00205680">
        <w:t xml:space="preserve">Figure </w:t>
      </w:r>
      <w:ins w:id="505" w:author="John Estialbo (AV-PH)" w:date="2019-06-26T13:23:00Z">
        <w:r w:rsidR="00E52D63">
          <w:t>4</w:t>
        </w:r>
      </w:ins>
      <w:del w:id="506" w:author="John Estialbo (AV-PH)" w:date="2019-06-26T13:23:00Z">
        <w:r w:rsidDel="00E52D63">
          <w:delText>3</w:delText>
        </w:r>
      </w:del>
      <w:r w:rsidRPr="00205680">
        <w:t xml:space="preserve">. </w:t>
      </w:r>
      <w:ins w:id="507" w:author="John Estialbo (AV-PH)" w:date="2019-06-26T13:22:00Z">
        <w:r w:rsidR="00E52D63">
          <w:t xml:space="preserve">Anubis sample with the </w:t>
        </w:r>
      </w:ins>
      <w:del w:id="508" w:author="John Estialbo (AV-PH)" w:date="2019-06-26T13:22:00Z">
        <w:r w:rsidRPr="00205680" w:rsidDel="00E52D63">
          <w:delText>L</w:delText>
        </w:r>
      </w:del>
      <w:ins w:id="509" w:author="John Estialbo (AV-PH)" w:date="2019-06-26T13:22:00Z">
        <w:r w:rsidR="00E52D63">
          <w:t>l</w:t>
        </w:r>
      </w:ins>
      <w:r w:rsidRPr="00205680">
        <w:t xml:space="preserve">abel </w:t>
      </w:r>
      <w:del w:id="510" w:author="John Estialbo (AV-PH)" w:date="2019-06-26T13:22:00Z">
        <w:r w:rsidRPr="00205680" w:rsidDel="00E52D63">
          <w:delText xml:space="preserve">is </w:delText>
        </w:r>
      </w:del>
      <w:proofErr w:type="spellStart"/>
      <w:r w:rsidRPr="00205680">
        <w:t>Operatör</w:t>
      </w:r>
      <w:proofErr w:type="spellEnd"/>
      <w:r w:rsidRPr="00205680">
        <w:t xml:space="preserve"> </w:t>
      </w:r>
      <w:proofErr w:type="spellStart"/>
      <w:r w:rsidRPr="00205680">
        <w:t>Güncellemesi</w:t>
      </w:r>
      <w:proofErr w:type="spellEnd"/>
    </w:p>
    <w:p w14:paraId="23DF8693" w14:textId="77777777" w:rsidR="00E52D63" w:rsidRPr="00205680" w:rsidDel="00095BE0" w:rsidRDefault="00E52D63">
      <w:pPr>
        <w:rPr>
          <w:del w:id="511" w:author="John Estialbo (AV-PH)" w:date="2019-06-26T13:27:00Z"/>
        </w:rPr>
        <w:pPrChange w:id="512" w:author="John Estialbo (AV-PH)" w:date="2019-06-26T13:27:00Z">
          <w:pPr>
            <w:jc w:val="center"/>
          </w:pPr>
        </w:pPrChange>
      </w:pPr>
    </w:p>
    <w:p w14:paraId="513A8B45" w14:textId="77777777" w:rsidR="00CF7B74" w:rsidDel="00E52D63" w:rsidRDefault="00CF7B74">
      <w:pPr>
        <w:rPr>
          <w:del w:id="513" w:author="John Estialbo (AV-PH)" w:date="2019-06-26T13:25:00Z"/>
          <w:moveFrom w:id="514" w:author="John Estialbo (AV-PH)" w:date="2019-06-26T11:33:00Z"/>
          <w:rFonts w:eastAsia="SimSun"/>
          <w:color w:val="000000"/>
          <w:szCs w:val="22"/>
        </w:rPr>
      </w:pPr>
      <w:moveFromRangeStart w:id="515" w:author="John Estialbo (AV-PH)" w:date="2019-06-26T11:33:00Z" w:name="move12441197"/>
      <w:moveFrom w:id="516" w:author="John Estialbo (AV-PH)" w:date="2019-06-26T11:33:00Z">
        <w:del w:id="517" w:author="John Estialbo (AV-PH)" w:date="2019-06-26T13:25:00Z">
          <w:r w:rsidRPr="00B036DD" w:rsidDel="00E52D63">
            <w:rPr>
              <w:rFonts w:eastAsia="SimSun"/>
              <w:color w:val="000000"/>
              <w:szCs w:val="22"/>
            </w:rPr>
            <w:delText>Malicious behavior</w:delText>
          </w:r>
          <w:r w:rsidDel="00E52D63">
            <w:rPr>
              <w:rFonts w:eastAsia="SimSun" w:hint="eastAsia"/>
              <w:color w:val="000000"/>
              <w:szCs w:val="22"/>
            </w:rPr>
            <w:delText>:</w:delText>
          </w:r>
        </w:del>
      </w:moveFrom>
    </w:p>
    <w:p w14:paraId="4DFDB60D" w14:textId="77777777" w:rsidR="00CF7B74" w:rsidDel="00E52D63" w:rsidRDefault="00CF7B74">
      <w:pPr>
        <w:rPr>
          <w:del w:id="518" w:author="John Estialbo (AV-PH)" w:date="2019-06-26T13:25:00Z"/>
          <w:moveFrom w:id="519" w:author="John Estialbo (AV-PH)" w:date="2019-06-26T11:33:00Z"/>
          <w:rFonts w:eastAsia="SimSun"/>
          <w:color w:val="000000"/>
          <w:szCs w:val="22"/>
        </w:rPr>
        <w:pPrChange w:id="520" w:author="John Estialbo (AV-PH)" w:date="2019-06-26T13:25:00Z">
          <w:pPr>
            <w:pStyle w:val="ListParagraph"/>
            <w:numPr>
              <w:numId w:val="1"/>
            </w:numPr>
            <w:ind w:hanging="360"/>
          </w:pPr>
        </w:pPrChange>
      </w:pPr>
      <w:moveFrom w:id="521" w:author="John Estialbo (AV-PH)" w:date="2019-06-26T11:33:00Z">
        <w:del w:id="522" w:author="John Estialbo (AV-PH)" w:date="2019-06-26T13:25:00Z">
          <w:r w:rsidDel="00E52D63">
            <w:rPr>
              <w:rFonts w:eastAsia="SimSun" w:hint="eastAsia"/>
              <w:color w:val="000000"/>
              <w:szCs w:val="22"/>
            </w:rPr>
            <w:delText>Screen</w:delText>
          </w:r>
          <w:r w:rsidDel="00E52D63">
            <w:rPr>
              <w:rFonts w:eastAsia="SimSun"/>
              <w:color w:val="000000"/>
              <w:szCs w:val="22"/>
            </w:rPr>
            <w:delText xml:space="preserve"> </w:delText>
          </w:r>
          <w:r w:rsidDel="00E52D63">
            <w:rPr>
              <w:rFonts w:eastAsia="SimSun" w:hint="eastAsia"/>
              <w:color w:val="000000"/>
              <w:szCs w:val="22"/>
            </w:rPr>
            <w:delText>shot</w:delText>
          </w:r>
        </w:del>
      </w:moveFrom>
    </w:p>
    <w:p w14:paraId="193DDE5A" w14:textId="77777777" w:rsidR="00CF7B74" w:rsidDel="00E52D63" w:rsidRDefault="00CF7B74">
      <w:pPr>
        <w:rPr>
          <w:del w:id="523" w:author="John Estialbo (AV-PH)" w:date="2019-06-26T13:25:00Z"/>
          <w:moveFrom w:id="524" w:author="John Estialbo (AV-PH)" w:date="2019-06-26T11:33:00Z"/>
          <w:rFonts w:eastAsia="SimSun"/>
          <w:color w:val="000000"/>
          <w:szCs w:val="22"/>
        </w:rPr>
        <w:pPrChange w:id="525" w:author="John Estialbo (AV-PH)" w:date="2019-06-26T13:25:00Z">
          <w:pPr>
            <w:pStyle w:val="ListParagraph"/>
            <w:numPr>
              <w:numId w:val="1"/>
            </w:numPr>
            <w:ind w:hanging="360"/>
          </w:pPr>
        </w:pPrChange>
      </w:pPr>
      <w:moveFrom w:id="526" w:author="John Estialbo (AV-PH)" w:date="2019-06-26T11:33:00Z">
        <w:del w:id="527" w:author="John Estialbo (AV-PH)" w:date="2019-06-26T13:25:00Z">
          <w:r w:rsidRPr="00B036DD" w:rsidDel="00E52D63">
            <w:rPr>
              <w:rFonts w:eastAsia="SimSun"/>
              <w:color w:val="000000"/>
              <w:szCs w:val="22"/>
            </w:rPr>
            <w:delText>Remotely control phone with VNC</w:delText>
          </w:r>
        </w:del>
      </w:moveFrom>
    </w:p>
    <w:p w14:paraId="7587DD10" w14:textId="77777777" w:rsidR="00CF7B74" w:rsidDel="00E52D63" w:rsidRDefault="00CF7B74">
      <w:pPr>
        <w:rPr>
          <w:del w:id="528" w:author="John Estialbo (AV-PH)" w:date="2019-06-26T13:25:00Z"/>
          <w:moveFrom w:id="529" w:author="John Estialbo (AV-PH)" w:date="2019-06-26T11:33:00Z"/>
          <w:rFonts w:eastAsia="SimSun"/>
          <w:color w:val="000000"/>
          <w:szCs w:val="22"/>
        </w:rPr>
        <w:pPrChange w:id="530" w:author="John Estialbo (AV-PH)" w:date="2019-06-26T13:25:00Z">
          <w:pPr>
            <w:pStyle w:val="ListParagraph"/>
            <w:numPr>
              <w:numId w:val="1"/>
            </w:numPr>
            <w:ind w:hanging="360"/>
          </w:pPr>
        </w:pPrChange>
      </w:pPr>
      <w:moveFrom w:id="531" w:author="John Estialbo (AV-PH)" w:date="2019-06-26T11:33:00Z">
        <w:del w:id="532" w:author="John Estialbo (AV-PH)" w:date="2019-06-26T13:25:00Z">
          <w:r w:rsidDel="00E52D63">
            <w:rPr>
              <w:rFonts w:eastAsia="SimSun" w:hint="eastAsia"/>
              <w:color w:val="000000"/>
              <w:szCs w:val="22"/>
            </w:rPr>
            <w:delText>Record</w:delText>
          </w:r>
          <w:r w:rsidDel="00E52D63">
            <w:rPr>
              <w:rFonts w:eastAsia="SimSun"/>
              <w:color w:val="000000"/>
              <w:szCs w:val="22"/>
            </w:rPr>
            <w:delText xml:space="preserve"> </w:delText>
          </w:r>
          <w:r w:rsidDel="00E52D63">
            <w:rPr>
              <w:rFonts w:eastAsia="SimSun" w:hint="eastAsia"/>
              <w:color w:val="000000"/>
              <w:szCs w:val="22"/>
            </w:rPr>
            <w:delText>Sound</w:delText>
          </w:r>
        </w:del>
      </w:moveFrom>
    </w:p>
    <w:p w14:paraId="78389BC1" w14:textId="77777777" w:rsidR="00CF7B74" w:rsidDel="00E52D63" w:rsidRDefault="00CF7B74">
      <w:pPr>
        <w:rPr>
          <w:del w:id="533" w:author="John Estialbo (AV-PH)" w:date="2019-06-26T13:25:00Z"/>
          <w:moveFrom w:id="534" w:author="John Estialbo (AV-PH)" w:date="2019-06-26T11:33:00Z"/>
          <w:rFonts w:eastAsia="SimSun"/>
          <w:color w:val="000000"/>
          <w:szCs w:val="22"/>
        </w:rPr>
        <w:pPrChange w:id="535" w:author="John Estialbo (AV-PH)" w:date="2019-06-26T13:25:00Z">
          <w:pPr>
            <w:pStyle w:val="ListParagraph"/>
            <w:numPr>
              <w:numId w:val="1"/>
            </w:numPr>
            <w:ind w:hanging="360"/>
          </w:pPr>
        </w:pPrChange>
      </w:pPr>
      <w:moveFrom w:id="536" w:author="John Estialbo (AV-PH)" w:date="2019-06-26T11:33:00Z">
        <w:del w:id="537" w:author="John Estialbo (AV-PH)" w:date="2019-06-26T13:25:00Z">
          <w:r w:rsidDel="00E52D63">
            <w:rPr>
              <w:rFonts w:eastAsia="SimSun" w:hint="eastAsia"/>
              <w:color w:val="000000"/>
              <w:szCs w:val="22"/>
            </w:rPr>
            <w:delText>Send</w:delText>
          </w:r>
          <w:r w:rsidDel="00E52D63">
            <w:rPr>
              <w:rFonts w:eastAsia="SimSun"/>
              <w:color w:val="000000"/>
              <w:szCs w:val="22"/>
            </w:rPr>
            <w:delText xml:space="preserve"> </w:delText>
          </w:r>
          <w:r w:rsidDel="00E52D63">
            <w:rPr>
              <w:rFonts w:eastAsia="SimSun" w:hint="eastAsia"/>
              <w:color w:val="000000"/>
              <w:szCs w:val="22"/>
            </w:rPr>
            <w:delText>SMS</w:delText>
          </w:r>
        </w:del>
      </w:moveFrom>
    </w:p>
    <w:p w14:paraId="2EBC3F83" w14:textId="77777777" w:rsidR="00CF7B74" w:rsidDel="00E52D63" w:rsidRDefault="00CF7B74">
      <w:pPr>
        <w:rPr>
          <w:del w:id="538" w:author="John Estialbo (AV-PH)" w:date="2019-06-26T13:25:00Z"/>
          <w:moveFrom w:id="539" w:author="John Estialbo (AV-PH)" w:date="2019-06-26T11:33:00Z"/>
          <w:rFonts w:eastAsia="SimSun"/>
          <w:color w:val="000000"/>
          <w:szCs w:val="22"/>
        </w:rPr>
        <w:pPrChange w:id="540" w:author="John Estialbo (AV-PH)" w:date="2019-06-26T13:25:00Z">
          <w:pPr>
            <w:pStyle w:val="ListParagraph"/>
            <w:numPr>
              <w:numId w:val="1"/>
            </w:numPr>
            <w:ind w:hanging="360"/>
          </w:pPr>
        </w:pPrChange>
      </w:pPr>
      <w:moveFrom w:id="541" w:author="John Estialbo (AV-PH)" w:date="2019-06-26T11:33:00Z">
        <w:del w:id="542" w:author="John Estialbo (AV-PH)" w:date="2019-06-26T13:25:00Z">
          <w:r w:rsidDel="00E52D63">
            <w:rPr>
              <w:rFonts w:eastAsia="SimSun" w:hint="eastAsia"/>
              <w:color w:val="000000"/>
              <w:szCs w:val="22"/>
            </w:rPr>
            <w:delText>Device</w:delText>
          </w:r>
          <w:r w:rsidDel="00E52D63">
            <w:rPr>
              <w:rFonts w:eastAsia="SimSun"/>
              <w:color w:val="000000"/>
              <w:szCs w:val="22"/>
            </w:rPr>
            <w:delText xml:space="preserve"> </w:delText>
          </w:r>
          <w:r w:rsidDel="00E52D63">
            <w:rPr>
              <w:rFonts w:eastAsia="SimSun" w:hint="eastAsia"/>
              <w:color w:val="000000"/>
              <w:szCs w:val="22"/>
            </w:rPr>
            <w:delText>Admin</w:delText>
          </w:r>
        </w:del>
      </w:moveFrom>
    </w:p>
    <w:p w14:paraId="06DD5CEF" w14:textId="77777777" w:rsidR="00CF7B74" w:rsidDel="00E52D63" w:rsidRDefault="00CF7B74">
      <w:pPr>
        <w:rPr>
          <w:del w:id="543" w:author="John Estialbo (AV-PH)" w:date="2019-06-26T13:25:00Z"/>
          <w:moveFrom w:id="544" w:author="John Estialbo (AV-PH)" w:date="2019-06-26T11:33:00Z"/>
          <w:rFonts w:eastAsia="SimSun"/>
          <w:color w:val="000000"/>
          <w:szCs w:val="22"/>
        </w:rPr>
        <w:pPrChange w:id="545" w:author="John Estialbo (AV-PH)" w:date="2019-06-26T13:25:00Z">
          <w:pPr>
            <w:pStyle w:val="ListParagraph"/>
            <w:numPr>
              <w:numId w:val="1"/>
            </w:numPr>
            <w:ind w:hanging="360"/>
          </w:pPr>
        </w:pPrChange>
      </w:pPr>
      <w:moveFrom w:id="546" w:author="John Estialbo (AV-PH)" w:date="2019-06-26T11:33:00Z">
        <w:del w:id="547" w:author="John Estialbo (AV-PH)" w:date="2019-06-26T13:25:00Z">
          <w:r w:rsidDel="00E52D63">
            <w:rPr>
              <w:rFonts w:eastAsia="SimSun" w:hint="eastAsia"/>
              <w:color w:val="000000"/>
              <w:szCs w:val="22"/>
            </w:rPr>
            <w:delText>Get</w:delText>
          </w:r>
          <w:r w:rsidDel="00E52D63">
            <w:rPr>
              <w:rFonts w:eastAsia="SimSun"/>
              <w:color w:val="000000"/>
              <w:szCs w:val="22"/>
            </w:rPr>
            <w:delText xml:space="preserve"> </w:delText>
          </w:r>
          <w:r w:rsidDel="00E52D63">
            <w:rPr>
              <w:rFonts w:eastAsia="SimSun" w:hint="eastAsia"/>
              <w:color w:val="000000"/>
              <w:szCs w:val="22"/>
            </w:rPr>
            <w:delText>running</w:delText>
          </w:r>
          <w:r w:rsidDel="00E52D63">
            <w:rPr>
              <w:rFonts w:eastAsia="SimSun"/>
              <w:color w:val="000000"/>
              <w:szCs w:val="22"/>
            </w:rPr>
            <w:delText xml:space="preserve"> </w:delText>
          </w:r>
          <w:r w:rsidDel="00E52D63">
            <w:rPr>
              <w:rFonts w:eastAsia="SimSun" w:hint="eastAsia"/>
              <w:color w:val="000000"/>
              <w:szCs w:val="22"/>
            </w:rPr>
            <w:delText>task</w:delText>
          </w:r>
        </w:del>
      </w:moveFrom>
    </w:p>
    <w:p w14:paraId="7542F637" w14:textId="77777777" w:rsidR="00CF7B74" w:rsidDel="00E52D63" w:rsidRDefault="00CF7B74">
      <w:pPr>
        <w:rPr>
          <w:del w:id="548" w:author="John Estialbo (AV-PH)" w:date="2019-06-26T13:25:00Z"/>
          <w:moveFrom w:id="549" w:author="John Estialbo (AV-PH)" w:date="2019-06-26T11:33:00Z"/>
          <w:rFonts w:eastAsia="SimSun"/>
          <w:color w:val="000000"/>
          <w:szCs w:val="22"/>
        </w:rPr>
        <w:pPrChange w:id="550" w:author="John Estialbo (AV-PH)" w:date="2019-06-26T13:25:00Z">
          <w:pPr>
            <w:pStyle w:val="ListParagraph"/>
            <w:numPr>
              <w:numId w:val="1"/>
            </w:numPr>
            <w:ind w:hanging="360"/>
          </w:pPr>
        </w:pPrChange>
      </w:pPr>
      <w:moveFrom w:id="551" w:author="John Estialbo (AV-PH)" w:date="2019-06-26T11:33:00Z">
        <w:del w:id="552" w:author="John Estialbo (AV-PH)" w:date="2019-06-26T13:25:00Z">
          <w:r w:rsidDel="00E52D63">
            <w:rPr>
              <w:rFonts w:eastAsia="SimSun" w:hint="eastAsia"/>
              <w:color w:val="000000"/>
              <w:szCs w:val="22"/>
            </w:rPr>
            <w:delText>Get</w:delText>
          </w:r>
          <w:r w:rsidDel="00E52D63">
            <w:rPr>
              <w:rFonts w:eastAsia="SimSun"/>
              <w:color w:val="000000"/>
              <w:szCs w:val="22"/>
            </w:rPr>
            <w:delText xml:space="preserve"> </w:delText>
          </w:r>
          <w:r w:rsidRPr="00B036DD" w:rsidDel="00E52D63">
            <w:rPr>
              <w:rFonts w:eastAsia="SimSun"/>
              <w:color w:val="000000"/>
              <w:szCs w:val="22"/>
            </w:rPr>
            <w:delText>contact</w:delText>
          </w:r>
          <w:r w:rsidDel="00E52D63">
            <w:rPr>
              <w:rFonts w:eastAsia="SimSun" w:hint="eastAsia"/>
              <w:color w:val="000000"/>
              <w:szCs w:val="22"/>
            </w:rPr>
            <w:delText>s</w:delText>
          </w:r>
        </w:del>
      </w:moveFrom>
    </w:p>
    <w:p w14:paraId="24ECA16E" w14:textId="77777777" w:rsidR="00CF7B74" w:rsidDel="00E52D63" w:rsidRDefault="00CF7B74">
      <w:pPr>
        <w:rPr>
          <w:del w:id="553" w:author="John Estialbo (AV-PH)" w:date="2019-06-26T13:25:00Z"/>
          <w:moveFrom w:id="554" w:author="John Estialbo (AV-PH)" w:date="2019-06-26T11:33:00Z"/>
          <w:rFonts w:eastAsia="SimSun"/>
          <w:color w:val="000000"/>
          <w:szCs w:val="22"/>
        </w:rPr>
        <w:pPrChange w:id="555" w:author="John Estialbo (AV-PH)" w:date="2019-06-26T13:25:00Z">
          <w:pPr>
            <w:pStyle w:val="ListParagraph"/>
            <w:numPr>
              <w:numId w:val="1"/>
            </w:numPr>
            <w:ind w:hanging="360"/>
          </w:pPr>
        </w:pPrChange>
      </w:pPr>
      <w:moveFrom w:id="556" w:author="John Estialbo (AV-PH)" w:date="2019-06-26T11:33:00Z">
        <w:del w:id="557" w:author="John Estialbo (AV-PH)" w:date="2019-06-26T13:25:00Z">
          <w:r w:rsidDel="00E52D63">
            <w:rPr>
              <w:rFonts w:eastAsia="SimSun" w:hint="eastAsia"/>
              <w:color w:val="000000"/>
              <w:szCs w:val="22"/>
            </w:rPr>
            <w:delText>Receive</w:delText>
          </w:r>
          <w:r w:rsidDel="00E52D63">
            <w:rPr>
              <w:rFonts w:eastAsia="SimSun"/>
              <w:color w:val="000000"/>
              <w:szCs w:val="22"/>
            </w:rPr>
            <w:delText xml:space="preserve"> </w:delText>
          </w:r>
          <w:r w:rsidDel="00E52D63">
            <w:rPr>
              <w:rFonts w:eastAsia="SimSun" w:hint="eastAsia"/>
              <w:color w:val="000000"/>
              <w:szCs w:val="22"/>
            </w:rPr>
            <w:delText>SMS</w:delText>
          </w:r>
        </w:del>
      </w:moveFrom>
    </w:p>
    <w:p w14:paraId="24F9BFC5" w14:textId="77777777" w:rsidR="00CF7B74" w:rsidDel="00E52D63" w:rsidRDefault="00CF7B74">
      <w:pPr>
        <w:rPr>
          <w:del w:id="558" w:author="John Estialbo (AV-PH)" w:date="2019-06-26T13:25:00Z"/>
          <w:moveFrom w:id="559" w:author="John Estialbo (AV-PH)" w:date="2019-06-26T11:33:00Z"/>
          <w:rFonts w:eastAsia="SimSun"/>
          <w:color w:val="000000"/>
          <w:szCs w:val="22"/>
        </w:rPr>
        <w:pPrChange w:id="560" w:author="John Estialbo (AV-PH)" w:date="2019-06-26T13:25:00Z">
          <w:pPr>
            <w:pStyle w:val="ListParagraph"/>
            <w:numPr>
              <w:numId w:val="1"/>
            </w:numPr>
            <w:ind w:hanging="360"/>
          </w:pPr>
        </w:pPrChange>
      </w:pPr>
      <w:moveFrom w:id="561" w:author="John Estialbo (AV-PH)" w:date="2019-06-26T11:33:00Z">
        <w:del w:id="562" w:author="John Estialbo (AV-PH)" w:date="2019-06-26T13:25:00Z">
          <w:r w:rsidRPr="00A8087E" w:rsidDel="00E52D63">
            <w:rPr>
              <w:rFonts w:eastAsia="SimSun"/>
              <w:color w:val="000000"/>
              <w:szCs w:val="22"/>
            </w:rPr>
            <w:delText>Activity</w:delText>
          </w:r>
          <w:r w:rsidDel="00E52D63">
            <w:rPr>
              <w:rFonts w:eastAsia="SimSun"/>
              <w:color w:val="000000"/>
              <w:szCs w:val="22"/>
            </w:rPr>
            <w:delText xml:space="preserve"> </w:delText>
          </w:r>
          <w:r w:rsidRPr="00A8087E" w:rsidDel="00E52D63">
            <w:rPr>
              <w:rFonts w:eastAsia="SimSun"/>
              <w:color w:val="000000"/>
              <w:szCs w:val="22"/>
            </w:rPr>
            <w:delText>Injection</w:delText>
          </w:r>
        </w:del>
      </w:moveFrom>
    </w:p>
    <w:p w14:paraId="1C3EB4FF" w14:textId="77777777" w:rsidR="00CF7B74" w:rsidDel="00E52D63" w:rsidRDefault="00CF7B74">
      <w:pPr>
        <w:rPr>
          <w:del w:id="563" w:author="John Estialbo (AV-PH)" w:date="2019-06-26T13:25:00Z"/>
          <w:moveFrom w:id="564" w:author="John Estialbo (AV-PH)" w:date="2019-06-26T11:33:00Z"/>
          <w:rFonts w:eastAsia="SimSun"/>
          <w:color w:val="000000"/>
          <w:szCs w:val="22"/>
        </w:rPr>
        <w:pPrChange w:id="565" w:author="John Estialbo (AV-PH)" w:date="2019-06-26T13:25:00Z">
          <w:pPr>
            <w:pStyle w:val="ListParagraph"/>
            <w:numPr>
              <w:numId w:val="1"/>
            </w:numPr>
            <w:ind w:hanging="360"/>
          </w:pPr>
        </w:pPrChange>
      </w:pPr>
      <w:moveFrom w:id="566" w:author="John Estialbo (AV-PH)" w:date="2019-06-26T11:33:00Z">
        <w:del w:id="567" w:author="John Estialbo (AV-PH)" w:date="2019-06-26T13:25:00Z">
          <w:r w:rsidDel="00E52D63">
            <w:rPr>
              <w:rFonts w:eastAsia="SimSun" w:hint="eastAsia"/>
              <w:color w:val="000000"/>
              <w:szCs w:val="22"/>
            </w:rPr>
            <w:delText>Open</w:delText>
          </w:r>
          <w:r w:rsidDel="00E52D63">
            <w:rPr>
              <w:rFonts w:eastAsia="SimSun"/>
              <w:color w:val="000000"/>
              <w:szCs w:val="22"/>
            </w:rPr>
            <w:delText xml:space="preserve"> </w:delText>
          </w:r>
          <w:r w:rsidDel="00E52D63">
            <w:rPr>
              <w:rFonts w:eastAsia="SimSun" w:hint="eastAsia"/>
              <w:color w:val="000000"/>
              <w:szCs w:val="22"/>
            </w:rPr>
            <w:delText>URL</w:delText>
          </w:r>
        </w:del>
      </w:moveFrom>
    </w:p>
    <w:p w14:paraId="2CB2589B" w14:textId="77777777" w:rsidR="00CF7B74" w:rsidDel="00E52D63" w:rsidRDefault="00CF7B74">
      <w:pPr>
        <w:rPr>
          <w:del w:id="568" w:author="John Estialbo (AV-PH)" w:date="2019-06-26T13:25:00Z"/>
          <w:moveFrom w:id="569" w:author="John Estialbo (AV-PH)" w:date="2019-06-26T11:33:00Z"/>
          <w:rFonts w:eastAsia="SimSun"/>
          <w:color w:val="000000"/>
          <w:szCs w:val="22"/>
        </w:rPr>
        <w:pPrChange w:id="570" w:author="John Estialbo (AV-PH)" w:date="2019-06-26T13:25:00Z">
          <w:pPr>
            <w:pStyle w:val="ListParagraph"/>
            <w:numPr>
              <w:numId w:val="1"/>
            </w:numPr>
            <w:ind w:hanging="360"/>
          </w:pPr>
        </w:pPrChange>
      </w:pPr>
      <w:moveFrom w:id="571" w:author="John Estialbo (AV-PH)" w:date="2019-06-26T11:33:00Z">
        <w:del w:id="572" w:author="John Estialbo (AV-PH)" w:date="2019-06-26T13:25:00Z">
          <w:r w:rsidDel="00E52D63">
            <w:rPr>
              <w:rFonts w:eastAsia="SimSun" w:hint="eastAsia"/>
              <w:color w:val="000000"/>
              <w:szCs w:val="22"/>
            </w:rPr>
            <w:delText>D</w:delText>
          </w:r>
          <w:r w:rsidRPr="00A8087E" w:rsidDel="00E52D63">
            <w:rPr>
              <w:rFonts w:eastAsia="SimSun"/>
              <w:color w:val="000000"/>
              <w:szCs w:val="22"/>
            </w:rPr>
            <w:delText>isable Google Play Protect</w:delText>
          </w:r>
        </w:del>
      </w:moveFrom>
    </w:p>
    <w:p w14:paraId="50FDEE1A" w14:textId="77777777" w:rsidR="00CF7B74" w:rsidDel="00E52D63" w:rsidRDefault="00CF7B74">
      <w:pPr>
        <w:rPr>
          <w:del w:id="573" w:author="John Estialbo (AV-PH)" w:date="2019-06-26T13:25:00Z"/>
          <w:moveFrom w:id="574" w:author="John Estialbo (AV-PH)" w:date="2019-06-26T11:33:00Z"/>
          <w:rFonts w:eastAsia="SimSun"/>
          <w:color w:val="000000"/>
          <w:szCs w:val="22"/>
        </w:rPr>
        <w:pPrChange w:id="575" w:author="John Estialbo (AV-PH)" w:date="2019-06-26T13:25:00Z">
          <w:pPr>
            <w:pStyle w:val="ListParagraph"/>
            <w:numPr>
              <w:numId w:val="1"/>
            </w:numPr>
            <w:ind w:hanging="360"/>
          </w:pPr>
        </w:pPrChange>
      </w:pPr>
      <w:moveFrom w:id="576" w:author="John Estialbo (AV-PH)" w:date="2019-06-26T11:33:00Z">
        <w:del w:id="577" w:author="John Estialbo (AV-PH)" w:date="2019-06-26T13:25:00Z">
          <w:r w:rsidRPr="00A8087E" w:rsidDel="00E52D63">
            <w:rPr>
              <w:rFonts w:eastAsia="SimSun"/>
              <w:color w:val="000000"/>
              <w:szCs w:val="22"/>
            </w:rPr>
            <w:delText>Activity Push Injection</w:delText>
          </w:r>
        </w:del>
      </w:moveFrom>
    </w:p>
    <w:p w14:paraId="38A43356" w14:textId="77777777" w:rsidR="00CF7B74" w:rsidDel="00E52D63" w:rsidRDefault="00CF7B74">
      <w:pPr>
        <w:rPr>
          <w:del w:id="578" w:author="John Estialbo (AV-PH)" w:date="2019-06-26T13:25:00Z"/>
          <w:moveFrom w:id="579" w:author="John Estialbo (AV-PH)" w:date="2019-06-26T11:33:00Z"/>
          <w:rFonts w:eastAsia="SimSun"/>
          <w:color w:val="000000"/>
          <w:szCs w:val="22"/>
        </w:rPr>
        <w:pPrChange w:id="580" w:author="John Estialbo (AV-PH)" w:date="2019-06-26T13:25:00Z">
          <w:pPr>
            <w:pStyle w:val="ListParagraph"/>
            <w:numPr>
              <w:numId w:val="1"/>
            </w:numPr>
            <w:ind w:hanging="360"/>
          </w:pPr>
        </w:pPrChange>
      </w:pPr>
      <w:moveFrom w:id="581" w:author="John Estialbo (AV-PH)" w:date="2019-06-26T11:33:00Z">
        <w:del w:id="582" w:author="John Estialbo (AV-PH)" w:date="2019-06-26T13:25:00Z">
          <w:r w:rsidRPr="00A8087E" w:rsidDel="00E52D63">
            <w:rPr>
              <w:rFonts w:eastAsia="SimSun"/>
              <w:color w:val="000000"/>
              <w:szCs w:val="22"/>
            </w:rPr>
            <w:delText>Screen Locker</w:delText>
          </w:r>
        </w:del>
      </w:moveFrom>
    </w:p>
    <w:p w14:paraId="0E52468F" w14:textId="77777777" w:rsidR="00CF7B74" w:rsidDel="00E52D63" w:rsidRDefault="00CF7B74">
      <w:pPr>
        <w:rPr>
          <w:del w:id="583" w:author="John Estialbo (AV-PH)" w:date="2019-06-26T13:25:00Z"/>
          <w:moveFrom w:id="584" w:author="John Estialbo (AV-PH)" w:date="2019-06-26T11:33:00Z"/>
          <w:rFonts w:eastAsia="SimSun"/>
          <w:color w:val="000000"/>
          <w:szCs w:val="22"/>
        </w:rPr>
        <w:pPrChange w:id="585" w:author="John Estialbo (AV-PH)" w:date="2019-06-26T13:25:00Z">
          <w:pPr>
            <w:pStyle w:val="ListParagraph"/>
            <w:numPr>
              <w:numId w:val="1"/>
            </w:numPr>
            <w:ind w:hanging="360"/>
          </w:pPr>
        </w:pPrChange>
      </w:pPr>
      <w:moveFrom w:id="586" w:author="John Estialbo (AV-PH)" w:date="2019-06-26T11:33:00Z">
        <w:del w:id="587" w:author="John Estialbo (AV-PH)" w:date="2019-06-26T13:25:00Z">
          <w:r w:rsidRPr="00A8087E" w:rsidDel="00E52D63">
            <w:rPr>
              <w:rFonts w:eastAsia="SimSun"/>
              <w:color w:val="000000"/>
              <w:szCs w:val="22"/>
            </w:rPr>
            <w:delText>Start USSD</w:delText>
          </w:r>
        </w:del>
      </w:moveFrom>
    </w:p>
    <w:p w14:paraId="05698709" w14:textId="77777777" w:rsidR="00CF7B74" w:rsidDel="00E52D63" w:rsidRDefault="00CF7B74">
      <w:pPr>
        <w:rPr>
          <w:del w:id="588" w:author="John Estialbo (AV-PH)" w:date="2019-06-26T13:25:00Z"/>
          <w:moveFrom w:id="589" w:author="John Estialbo (AV-PH)" w:date="2019-06-26T11:33:00Z"/>
          <w:rFonts w:eastAsia="SimSun"/>
          <w:color w:val="000000"/>
          <w:szCs w:val="22"/>
        </w:rPr>
        <w:pPrChange w:id="590" w:author="John Estialbo (AV-PH)" w:date="2019-06-26T13:25:00Z">
          <w:pPr>
            <w:pStyle w:val="ListParagraph"/>
            <w:numPr>
              <w:numId w:val="1"/>
            </w:numPr>
            <w:ind w:hanging="360"/>
          </w:pPr>
        </w:pPrChange>
      </w:pPr>
      <w:moveFrom w:id="591" w:author="John Estialbo (AV-PH)" w:date="2019-06-26T11:33:00Z">
        <w:del w:id="592" w:author="John Estialbo (AV-PH)" w:date="2019-06-26T13:25:00Z">
          <w:r w:rsidRPr="00A8087E" w:rsidDel="00E52D63">
            <w:rPr>
              <w:rFonts w:eastAsia="SimSun"/>
              <w:color w:val="000000"/>
              <w:szCs w:val="22"/>
            </w:rPr>
            <w:delText>Crypt</w:delText>
          </w:r>
          <w:r w:rsidDel="00E52D63">
            <w:rPr>
              <w:rFonts w:eastAsia="SimSun"/>
              <w:color w:val="000000"/>
              <w:szCs w:val="22"/>
            </w:rPr>
            <w:delText xml:space="preserve"> </w:delText>
          </w:r>
          <w:r w:rsidRPr="00A8087E" w:rsidDel="00E52D63">
            <w:rPr>
              <w:rFonts w:eastAsia="SimSun"/>
              <w:color w:val="000000"/>
              <w:szCs w:val="22"/>
            </w:rPr>
            <w:delText>File</w:delText>
          </w:r>
          <w:r w:rsidDel="00E52D63">
            <w:rPr>
              <w:rFonts w:eastAsia="SimSun" w:hint="eastAsia"/>
              <w:color w:val="000000"/>
              <w:szCs w:val="22"/>
            </w:rPr>
            <w:delText>s</w:delText>
          </w:r>
          <w:r w:rsidDel="00E52D63">
            <w:rPr>
              <w:rFonts w:eastAsia="SimSun"/>
              <w:color w:val="000000"/>
              <w:szCs w:val="22"/>
            </w:rPr>
            <w:delText>(</w:delText>
          </w:r>
          <w:r w:rsidRPr="00A8087E" w:rsidDel="00E52D63">
            <w:rPr>
              <w:rFonts w:eastAsia="SimSun"/>
              <w:color w:val="000000"/>
              <w:szCs w:val="22"/>
            </w:rPr>
            <w:delText>.AnubisCrypt</w:delText>
          </w:r>
          <w:r w:rsidDel="00E52D63">
            <w:rPr>
              <w:rFonts w:eastAsia="SimSun"/>
              <w:color w:val="000000"/>
              <w:szCs w:val="22"/>
            </w:rPr>
            <w:delText>)</w:delText>
          </w:r>
        </w:del>
      </w:moveFrom>
    </w:p>
    <w:p w14:paraId="3C6E28C1" w14:textId="77777777" w:rsidR="00CF7B74" w:rsidDel="00E52D63" w:rsidRDefault="00CF7B74">
      <w:pPr>
        <w:rPr>
          <w:del w:id="593" w:author="John Estialbo (AV-PH)" w:date="2019-06-26T13:25:00Z"/>
          <w:moveFrom w:id="594" w:author="John Estialbo (AV-PH)" w:date="2019-06-26T11:33:00Z"/>
          <w:rFonts w:eastAsia="SimSun"/>
          <w:color w:val="000000"/>
          <w:szCs w:val="22"/>
        </w:rPr>
        <w:pPrChange w:id="595" w:author="John Estialbo (AV-PH)" w:date="2019-06-26T13:25:00Z">
          <w:pPr>
            <w:pStyle w:val="ListParagraph"/>
            <w:numPr>
              <w:numId w:val="1"/>
            </w:numPr>
            <w:ind w:hanging="360"/>
          </w:pPr>
        </w:pPrChange>
      </w:pPr>
      <w:moveFrom w:id="596" w:author="John Estialbo (AV-PH)" w:date="2019-06-26T11:33:00Z">
        <w:del w:id="597" w:author="John Estialbo (AV-PH)" w:date="2019-06-26T13:25:00Z">
          <w:r w:rsidRPr="00A8087E" w:rsidDel="00E52D63">
            <w:rPr>
              <w:rFonts w:eastAsia="SimSun"/>
              <w:color w:val="000000"/>
              <w:szCs w:val="22"/>
            </w:rPr>
            <w:delText>Delete</w:delText>
          </w:r>
          <w:r w:rsidDel="00E52D63">
            <w:rPr>
              <w:rFonts w:eastAsia="SimSun"/>
              <w:color w:val="000000"/>
              <w:szCs w:val="22"/>
            </w:rPr>
            <w:delText xml:space="preserve"> </w:delText>
          </w:r>
          <w:r w:rsidRPr="00A8087E" w:rsidDel="00E52D63">
            <w:rPr>
              <w:rFonts w:eastAsia="SimSun"/>
              <w:color w:val="000000"/>
              <w:szCs w:val="22"/>
            </w:rPr>
            <w:delText>SMS</w:delText>
          </w:r>
        </w:del>
      </w:moveFrom>
    </w:p>
    <w:p w14:paraId="691E4EB3" w14:textId="77777777" w:rsidR="00CF7B74" w:rsidDel="00E52D63" w:rsidRDefault="00CF7B74">
      <w:pPr>
        <w:rPr>
          <w:del w:id="598" w:author="John Estialbo (AV-PH)" w:date="2019-06-26T13:25:00Z"/>
          <w:moveFrom w:id="599" w:author="John Estialbo (AV-PH)" w:date="2019-06-26T11:33:00Z"/>
          <w:rFonts w:eastAsia="SimSun"/>
          <w:color w:val="000000"/>
          <w:szCs w:val="22"/>
        </w:rPr>
        <w:pPrChange w:id="600" w:author="John Estialbo (AV-PH)" w:date="2019-06-26T13:25:00Z">
          <w:pPr>
            <w:pStyle w:val="ListParagraph"/>
            <w:numPr>
              <w:numId w:val="1"/>
            </w:numPr>
            <w:ind w:hanging="360"/>
          </w:pPr>
        </w:pPrChange>
      </w:pPr>
      <w:moveFrom w:id="601" w:author="John Estialbo (AV-PH)" w:date="2019-06-26T11:33:00Z">
        <w:del w:id="602" w:author="John Estialbo (AV-PH)" w:date="2019-06-26T13:25:00Z">
          <w:r w:rsidDel="00E52D63">
            <w:rPr>
              <w:rFonts w:eastAsia="SimSun"/>
              <w:color w:val="000000"/>
              <w:szCs w:val="22"/>
            </w:rPr>
            <w:delText>F</w:delText>
          </w:r>
          <w:r w:rsidRPr="00A8087E" w:rsidDel="00E52D63">
            <w:rPr>
              <w:rFonts w:eastAsia="SimSun"/>
              <w:color w:val="000000"/>
              <w:szCs w:val="22"/>
            </w:rPr>
            <w:delText>ind</w:delText>
          </w:r>
          <w:r w:rsidDel="00E52D63">
            <w:rPr>
              <w:rFonts w:eastAsia="SimSun"/>
              <w:color w:val="000000"/>
              <w:szCs w:val="22"/>
            </w:rPr>
            <w:delText xml:space="preserve"> </w:delText>
          </w:r>
          <w:r w:rsidRPr="00A8087E" w:rsidDel="00E52D63">
            <w:rPr>
              <w:rFonts w:eastAsia="SimSun"/>
              <w:color w:val="000000"/>
              <w:szCs w:val="22"/>
            </w:rPr>
            <w:delText>files</w:delText>
          </w:r>
        </w:del>
      </w:moveFrom>
    </w:p>
    <w:p w14:paraId="4ABE1A05" w14:textId="77777777" w:rsidR="00CF7B74" w:rsidDel="00E52D63" w:rsidRDefault="00CF7B74">
      <w:pPr>
        <w:rPr>
          <w:del w:id="603" w:author="John Estialbo (AV-PH)" w:date="2019-06-26T13:25:00Z"/>
          <w:moveFrom w:id="604" w:author="John Estialbo (AV-PH)" w:date="2019-06-26T11:33:00Z"/>
          <w:rFonts w:eastAsia="SimSun"/>
          <w:color w:val="000000"/>
          <w:szCs w:val="22"/>
        </w:rPr>
        <w:pPrChange w:id="605" w:author="John Estialbo (AV-PH)" w:date="2019-06-26T13:25:00Z">
          <w:pPr>
            <w:pStyle w:val="ListParagraph"/>
            <w:numPr>
              <w:numId w:val="1"/>
            </w:numPr>
            <w:ind w:hanging="360"/>
          </w:pPr>
        </w:pPrChange>
      </w:pPr>
      <w:moveFrom w:id="606" w:author="John Estialbo (AV-PH)" w:date="2019-06-26T11:33:00Z">
        <w:del w:id="607" w:author="John Estialbo (AV-PH)" w:date="2019-06-26T13:25:00Z">
          <w:r w:rsidDel="00E52D63">
            <w:rPr>
              <w:rFonts w:eastAsia="SimSun"/>
              <w:color w:val="000000"/>
              <w:szCs w:val="22"/>
            </w:rPr>
            <w:delText xml:space="preserve">Get </w:delText>
          </w:r>
          <w:r w:rsidRPr="00A8087E" w:rsidDel="00E52D63">
            <w:rPr>
              <w:rFonts w:eastAsia="SimSun"/>
              <w:color w:val="000000"/>
              <w:szCs w:val="22"/>
            </w:rPr>
            <w:delText>location</w:delText>
          </w:r>
        </w:del>
      </w:moveFrom>
    </w:p>
    <w:p w14:paraId="79F9085B" w14:textId="77777777" w:rsidR="00CF7B74" w:rsidDel="00E52D63" w:rsidRDefault="00CF7B74">
      <w:pPr>
        <w:rPr>
          <w:del w:id="608" w:author="John Estialbo (AV-PH)" w:date="2019-06-26T13:25:00Z"/>
          <w:moveFrom w:id="609" w:author="John Estialbo (AV-PH)" w:date="2019-06-26T11:33:00Z"/>
          <w:rFonts w:eastAsia="SimSun"/>
          <w:color w:val="000000"/>
          <w:szCs w:val="22"/>
        </w:rPr>
        <w:pPrChange w:id="610" w:author="John Estialbo (AV-PH)" w:date="2019-06-26T13:25:00Z">
          <w:pPr>
            <w:pStyle w:val="ListParagraph"/>
            <w:numPr>
              <w:numId w:val="1"/>
            </w:numPr>
            <w:ind w:hanging="360"/>
          </w:pPr>
        </w:pPrChange>
      </w:pPr>
      <w:moveFrom w:id="611" w:author="John Estialbo (AV-PH)" w:date="2019-06-26T11:33:00Z">
        <w:del w:id="612" w:author="John Estialbo (AV-PH)" w:date="2019-06-26T13:25:00Z">
          <w:r w:rsidRPr="004F692A" w:rsidDel="00E52D63">
            <w:rPr>
              <w:rFonts w:eastAsia="SimSun"/>
              <w:color w:val="000000"/>
              <w:szCs w:val="22"/>
            </w:rPr>
            <w:delText>Remote control command</w:delText>
          </w:r>
          <w:r w:rsidDel="00E52D63">
            <w:rPr>
              <w:rFonts w:eastAsia="SimSun"/>
              <w:color w:val="000000"/>
              <w:szCs w:val="22"/>
            </w:rPr>
            <w:delText>s from Twitter and Telegram</w:delText>
          </w:r>
        </w:del>
      </w:moveFrom>
    </w:p>
    <w:moveFromRangeEnd w:id="515"/>
    <w:p w14:paraId="61C28364" w14:textId="77777777" w:rsidR="00CF7B74" w:rsidRDefault="00CF7B74">
      <w:pPr>
        <w:rPr>
          <w:rFonts w:eastAsia="SimSun"/>
          <w:color w:val="000000"/>
          <w:szCs w:val="22"/>
        </w:rPr>
      </w:pPr>
      <w:del w:id="613" w:author="John Estialbo (AV-PH)" w:date="2019-06-26T13:25:00Z">
        <w:r w:rsidDel="00E52D63">
          <w:rPr>
            <w:rFonts w:eastAsia="SimSun"/>
            <w:color w:val="000000"/>
            <w:szCs w:val="22"/>
          </w:rPr>
          <w:delText>Financial apps of Anubis targets</w:delText>
        </w:r>
      </w:del>
    </w:p>
    <w:p w14:paraId="7E3788BD" w14:textId="77777777" w:rsidR="00CF7B74" w:rsidRDefault="00CF7B74" w:rsidP="00E52D63">
      <w:pPr>
        <w:jc w:val="center"/>
        <w:rPr>
          <w:rFonts w:eastAsia="SimSun"/>
          <w:color w:val="000000"/>
          <w:szCs w:val="22"/>
        </w:rPr>
      </w:pPr>
      <w:r w:rsidRPr="00CF3EB5">
        <w:rPr>
          <w:rFonts w:eastAsia="SimSun"/>
          <w:noProof/>
          <w:color w:val="000000"/>
          <w:szCs w:val="22"/>
          <w:lang w:eastAsia="en-US"/>
        </w:rPr>
        <w:lastRenderedPageBreak/>
        <w:drawing>
          <wp:inline distT="0" distB="0" distL="0" distR="0" wp14:anchorId="2A998F65" wp14:editId="601ED800">
            <wp:extent cx="4101737" cy="2834406"/>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9239" cy="2839590"/>
                    </a:xfrm>
                    <a:prstGeom prst="rect">
                      <a:avLst/>
                    </a:prstGeom>
                  </pic:spPr>
                </pic:pic>
              </a:graphicData>
            </a:graphic>
          </wp:inline>
        </w:drawing>
      </w:r>
    </w:p>
    <w:p w14:paraId="3385ACB4" w14:textId="77777777" w:rsidR="00CF7B74" w:rsidRDefault="00CF7B74" w:rsidP="00E52D63">
      <w:pPr>
        <w:jc w:val="center"/>
      </w:pPr>
      <w:r>
        <w:t xml:space="preserve">Figure </w:t>
      </w:r>
      <w:del w:id="614" w:author="John Estialbo (AV-PH)" w:date="2019-06-26T13:27:00Z">
        <w:r w:rsidDel="00095BE0">
          <w:delText>4</w:delText>
        </w:r>
      </w:del>
      <w:ins w:id="615" w:author="John Estialbo (AV-PH)" w:date="2019-06-26T13:27:00Z">
        <w:r w:rsidR="00095BE0">
          <w:t>5</w:t>
        </w:r>
      </w:ins>
      <w:r>
        <w:t xml:space="preserve">. </w:t>
      </w:r>
      <w:ins w:id="616" w:author="John Estialbo (AV-PH)" w:date="2019-06-26T13:27:00Z">
        <w:r w:rsidR="00095BE0">
          <w:t xml:space="preserve">Code snippet showing the </w:t>
        </w:r>
      </w:ins>
      <w:del w:id="617" w:author="John Estialbo (AV-PH)" w:date="2019-06-26T13:27:00Z">
        <w:r w:rsidDel="00095BE0">
          <w:rPr>
            <w:rFonts w:eastAsia="SimSun"/>
            <w:color w:val="000000"/>
            <w:szCs w:val="22"/>
          </w:rPr>
          <w:delText>F</w:delText>
        </w:r>
      </w:del>
      <w:ins w:id="618" w:author="John Estialbo (AV-PH)" w:date="2019-06-26T13:27:00Z">
        <w:r w:rsidR="00095BE0">
          <w:rPr>
            <w:rFonts w:eastAsia="SimSun"/>
            <w:color w:val="000000"/>
            <w:szCs w:val="22"/>
          </w:rPr>
          <w:t>f</w:t>
        </w:r>
      </w:ins>
      <w:r>
        <w:rPr>
          <w:rFonts w:eastAsia="SimSun"/>
          <w:color w:val="000000"/>
          <w:szCs w:val="22"/>
        </w:rPr>
        <w:t xml:space="preserve">inancial apps </w:t>
      </w:r>
      <w:ins w:id="619" w:author="John Estialbo (AV-PH)" w:date="2019-06-26T13:27:00Z">
        <w:r w:rsidR="00095BE0">
          <w:rPr>
            <w:rFonts w:eastAsia="SimSun"/>
            <w:color w:val="000000"/>
            <w:szCs w:val="22"/>
          </w:rPr>
          <w:t xml:space="preserve">targeted by </w:t>
        </w:r>
      </w:ins>
      <w:del w:id="620" w:author="John Estialbo (AV-PH)" w:date="2019-06-26T13:28:00Z">
        <w:r w:rsidDel="00095BE0">
          <w:rPr>
            <w:rFonts w:eastAsia="SimSun"/>
            <w:color w:val="000000"/>
            <w:szCs w:val="22"/>
          </w:rPr>
          <w:delText xml:space="preserve">of </w:delText>
        </w:r>
      </w:del>
      <w:r>
        <w:rPr>
          <w:rFonts w:eastAsia="SimSun"/>
          <w:color w:val="000000"/>
          <w:szCs w:val="22"/>
        </w:rPr>
        <w:t>Anubis</w:t>
      </w:r>
      <w:del w:id="621" w:author="John Estialbo (AV-PH)" w:date="2019-06-26T13:28:00Z">
        <w:r w:rsidDel="00095BE0">
          <w:rPr>
            <w:rFonts w:eastAsia="SimSun"/>
            <w:color w:val="000000"/>
            <w:szCs w:val="22"/>
          </w:rPr>
          <w:delText xml:space="preserve"> targets</w:delText>
        </w:r>
      </w:del>
      <w:r w:rsidRPr="00B35141">
        <w:t xml:space="preserve"> </w:t>
      </w:r>
    </w:p>
    <w:p w14:paraId="2A3F3A8D" w14:textId="77777777" w:rsidR="00CF7B74" w:rsidRDefault="00CF7B74" w:rsidP="00E52D63">
      <w:pPr>
        <w:rPr>
          <w:rFonts w:eastAsia="SimSun"/>
          <w:color w:val="000000"/>
          <w:szCs w:val="22"/>
        </w:rPr>
      </w:pPr>
    </w:p>
    <w:p w14:paraId="56B5FFCC" w14:textId="77777777" w:rsidR="00CF7B74" w:rsidDel="00095BE0" w:rsidRDefault="00CF7B74" w:rsidP="00E52D63">
      <w:pPr>
        <w:rPr>
          <w:del w:id="622" w:author="John Estialbo (AV-PH)" w:date="2019-06-26T13:28:00Z"/>
          <w:rFonts w:eastAsia="SimSun"/>
          <w:color w:val="000000"/>
          <w:szCs w:val="22"/>
        </w:rPr>
      </w:pPr>
      <w:del w:id="623" w:author="John Estialbo (AV-PH)" w:date="2019-06-26T13:28:00Z">
        <w:r w:rsidRPr="00F57BAD" w:rsidDel="00095BE0">
          <w:rPr>
            <w:rFonts w:eastAsia="SimSun"/>
            <w:color w:val="000000"/>
            <w:szCs w:val="22"/>
          </w:rPr>
          <w:delText xml:space="preserve">New </w:delText>
        </w:r>
        <w:r w:rsidDel="00095BE0">
          <w:rPr>
            <w:rFonts w:eastAsia="SimSun"/>
            <w:color w:val="000000"/>
            <w:szCs w:val="22"/>
          </w:rPr>
          <w:delText xml:space="preserve">adding </w:delText>
        </w:r>
        <w:r w:rsidRPr="00F57BAD" w:rsidDel="00095BE0">
          <w:rPr>
            <w:rFonts w:eastAsia="SimSun"/>
            <w:color w:val="000000"/>
            <w:szCs w:val="22"/>
          </w:rPr>
          <w:delText xml:space="preserve">financial </w:delText>
        </w:r>
        <w:r w:rsidDel="00095BE0">
          <w:rPr>
            <w:rFonts w:eastAsia="SimSun"/>
            <w:color w:val="000000"/>
            <w:szCs w:val="22"/>
          </w:rPr>
          <w:delText>targets:</w:delText>
        </w:r>
      </w:del>
    </w:p>
    <w:p w14:paraId="1F232761" w14:textId="77777777" w:rsidR="00CF7B74" w:rsidRDefault="00CF7B74" w:rsidP="00E52D63">
      <w:pPr>
        <w:rPr>
          <w:rFonts w:eastAsia="SimSun"/>
          <w:color w:val="000000"/>
          <w:szCs w:val="22"/>
        </w:rPr>
      </w:pPr>
    </w:p>
    <w:tbl>
      <w:tblPr>
        <w:tblStyle w:val="TableGrid"/>
        <w:tblW w:w="0" w:type="auto"/>
        <w:jc w:val="center"/>
        <w:tblLook w:val="04A0" w:firstRow="1" w:lastRow="0" w:firstColumn="1" w:lastColumn="0" w:noHBand="0" w:noVBand="1"/>
        <w:tblPrChange w:id="624" w:author="John Estialbo (AV-PH)" w:date="2019-06-26T13:28:00Z">
          <w:tblPr>
            <w:tblStyle w:val="TableGrid"/>
            <w:tblW w:w="0" w:type="auto"/>
            <w:tblLook w:val="04A0" w:firstRow="1" w:lastRow="0" w:firstColumn="1" w:lastColumn="0" w:noHBand="0" w:noVBand="1"/>
          </w:tblPr>
        </w:tblPrChange>
      </w:tblPr>
      <w:tblGrid>
        <w:gridCol w:w="2294"/>
        <w:gridCol w:w="5159"/>
        <w:tblGridChange w:id="625">
          <w:tblGrid>
            <w:gridCol w:w="3256"/>
            <w:gridCol w:w="6094"/>
          </w:tblGrid>
        </w:tblGridChange>
      </w:tblGrid>
      <w:tr w:rsidR="00CF7B74" w14:paraId="3F018073" w14:textId="77777777" w:rsidTr="00095BE0">
        <w:trPr>
          <w:jc w:val="center"/>
        </w:trPr>
        <w:tc>
          <w:tcPr>
            <w:tcW w:w="2294" w:type="dxa"/>
            <w:tcPrChange w:id="626" w:author="John Estialbo (AV-PH)" w:date="2019-06-26T13:28:00Z">
              <w:tcPr>
                <w:tcW w:w="3256" w:type="dxa"/>
              </w:tcPr>
            </w:tcPrChange>
          </w:tcPr>
          <w:p w14:paraId="22AA67CB" w14:textId="77777777" w:rsidR="00CF7B74" w:rsidRPr="00F57BAD" w:rsidRDefault="00CF7B74" w:rsidP="00E52D63">
            <w:pPr>
              <w:rPr>
                <w:rFonts w:eastAsia="SimSun"/>
                <w:color w:val="000000"/>
                <w:sz w:val="22"/>
                <w:szCs w:val="22"/>
              </w:rPr>
            </w:pPr>
            <w:proofErr w:type="spellStart"/>
            <w:r w:rsidRPr="00F57BAD">
              <w:rPr>
                <w:rFonts w:eastAsia="SimSun"/>
                <w:color w:val="000000"/>
                <w:sz w:val="22"/>
                <w:szCs w:val="22"/>
              </w:rPr>
              <w:t>com.orangefinanse</w:t>
            </w:r>
            <w:proofErr w:type="spellEnd"/>
          </w:p>
        </w:tc>
        <w:tc>
          <w:tcPr>
            <w:tcW w:w="5159" w:type="dxa"/>
            <w:tcPrChange w:id="627" w:author="John Estialbo (AV-PH)" w:date="2019-06-26T13:28:00Z">
              <w:tcPr>
                <w:tcW w:w="6094" w:type="dxa"/>
              </w:tcPr>
            </w:tcPrChange>
          </w:tcPr>
          <w:p w14:paraId="7E5C8905" w14:textId="77777777" w:rsidR="00CF7B74" w:rsidRPr="00F57BAD" w:rsidRDefault="00CF7B74" w:rsidP="00E52D63">
            <w:pPr>
              <w:rPr>
                <w:rFonts w:eastAsia="SimSun"/>
                <w:color w:val="000000"/>
                <w:sz w:val="22"/>
                <w:szCs w:val="22"/>
              </w:rPr>
            </w:pPr>
            <w:proofErr w:type="spellStart"/>
            <w:r w:rsidRPr="00F57BAD">
              <w:rPr>
                <w:rFonts w:eastAsia="SimSun"/>
                <w:color w:val="000000"/>
                <w:sz w:val="22"/>
                <w:szCs w:val="22"/>
              </w:rPr>
              <w:t>Kompakt</w:t>
            </w:r>
            <w:proofErr w:type="spellEnd"/>
            <w:r w:rsidRPr="00F57BAD">
              <w:rPr>
                <w:rFonts w:eastAsia="SimSun"/>
                <w:color w:val="000000"/>
                <w:sz w:val="22"/>
                <w:szCs w:val="22"/>
              </w:rPr>
              <w:t xml:space="preserve"> </w:t>
            </w:r>
            <w:proofErr w:type="spellStart"/>
            <w:r w:rsidRPr="00F57BAD">
              <w:rPr>
                <w:rFonts w:eastAsia="SimSun"/>
                <w:color w:val="000000"/>
                <w:sz w:val="22"/>
                <w:szCs w:val="22"/>
              </w:rPr>
              <w:t>Finanse</w:t>
            </w:r>
            <w:proofErr w:type="spellEnd"/>
            <w:r w:rsidRPr="00F57BAD">
              <w:rPr>
                <w:rFonts w:eastAsia="SimSun"/>
                <w:color w:val="000000"/>
                <w:sz w:val="22"/>
                <w:szCs w:val="22"/>
              </w:rPr>
              <w:t xml:space="preserve"> </w:t>
            </w:r>
            <w:proofErr w:type="spellStart"/>
            <w:r w:rsidRPr="00F57BAD">
              <w:rPr>
                <w:rFonts w:eastAsia="SimSun"/>
                <w:color w:val="000000"/>
                <w:sz w:val="22"/>
                <w:szCs w:val="22"/>
              </w:rPr>
              <w:t>produkty</w:t>
            </w:r>
            <w:proofErr w:type="spellEnd"/>
            <w:r w:rsidRPr="00F57BAD">
              <w:rPr>
                <w:rFonts w:eastAsia="SimSun"/>
                <w:color w:val="000000"/>
                <w:sz w:val="22"/>
                <w:szCs w:val="22"/>
              </w:rPr>
              <w:t xml:space="preserve"> </w:t>
            </w:r>
            <w:proofErr w:type="spellStart"/>
            <w:r w:rsidRPr="00F57BAD">
              <w:rPr>
                <w:rFonts w:eastAsia="SimSun"/>
                <w:color w:val="000000"/>
                <w:sz w:val="22"/>
                <w:szCs w:val="22"/>
              </w:rPr>
              <w:t>bankowe</w:t>
            </w:r>
            <w:proofErr w:type="spellEnd"/>
            <w:r w:rsidRPr="00F57BAD">
              <w:rPr>
                <w:rFonts w:eastAsia="SimSun"/>
                <w:color w:val="000000"/>
                <w:sz w:val="22"/>
                <w:szCs w:val="22"/>
              </w:rPr>
              <w:t xml:space="preserve"> </w:t>
            </w:r>
            <w:proofErr w:type="spellStart"/>
            <w:r w:rsidRPr="00F57BAD">
              <w:rPr>
                <w:rFonts w:eastAsia="SimSun"/>
                <w:color w:val="000000"/>
                <w:sz w:val="22"/>
                <w:szCs w:val="22"/>
              </w:rPr>
              <w:t>dostarcza</w:t>
            </w:r>
            <w:proofErr w:type="spellEnd"/>
            <w:r w:rsidRPr="00F57BAD">
              <w:rPr>
                <w:rFonts w:eastAsia="SimSun"/>
                <w:color w:val="000000"/>
                <w:sz w:val="22"/>
                <w:szCs w:val="22"/>
              </w:rPr>
              <w:t xml:space="preserve"> </w:t>
            </w:r>
            <w:proofErr w:type="spellStart"/>
            <w:r w:rsidRPr="00F57BAD">
              <w:rPr>
                <w:rFonts w:eastAsia="SimSun"/>
                <w:color w:val="000000"/>
                <w:sz w:val="22"/>
                <w:szCs w:val="22"/>
              </w:rPr>
              <w:t>mBank</w:t>
            </w:r>
            <w:proofErr w:type="spellEnd"/>
          </w:p>
        </w:tc>
      </w:tr>
      <w:tr w:rsidR="00CF7B74" w14:paraId="339D741D" w14:textId="77777777" w:rsidTr="00095BE0">
        <w:trPr>
          <w:jc w:val="center"/>
        </w:trPr>
        <w:tc>
          <w:tcPr>
            <w:tcW w:w="2294" w:type="dxa"/>
            <w:tcPrChange w:id="628" w:author="John Estialbo (AV-PH)" w:date="2019-06-26T13:28:00Z">
              <w:tcPr>
                <w:tcW w:w="3256" w:type="dxa"/>
              </w:tcPr>
            </w:tcPrChange>
          </w:tcPr>
          <w:p w14:paraId="37A98A87" w14:textId="77777777" w:rsidR="00CF7B74" w:rsidRPr="00F57BAD" w:rsidRDefault="00CF7B74" w:rsidP="00E52D63">
            <w:pPr>
              <w:rPr>
                <w:rFonts w:eastAsia="SimSun"/>
                <w:color w:val="000000"/>
                <w:sz w:val="22"/>
                <w:szCs w:val="22"/>
              </w:rPr>
            </w:pPr>
            <w:proofErr w:type="spellStart"/>
            <w:r w:rsidRPr="00F57BAD">
              <w:rPr>
                <w:rFonts w:eastAsia="SimSun"/>
                <w:color w:val="000000"/>
                <w:sz w:val="22"/>
                <w:szCs w:val="22"/>
              </w:rPr>
              <w:t>pl_pl.ceneo</w:t>
            </w:r>
            <w:proofErr w:type="spellEnd"/>
          </w:p>
        </w:tc>
        <w:tc>
          <w:tcPr>
            <w:tcW w:w="5159" w:type="dxa"/>
            <w:tcPrChange w:id="629" w:author="John Estialbo (AV-PH)" w:date="2019-06-26T13:28:00Z">
              <w:tcPr>
                <w:tcW w:w="6094" w:type="dxa"/>
              </w:tcPr>
            </w:tcPrChange>
          </w:tcPr>
          <w:p w14:paraId="7E343335" w14:textId="77777777" w:rsidR="00CF7B74" w:rsidRPr="00F57BAD" w:rsidRDefault="00CF7B74" w:rsidP="00E52D63">
            <w:pPr>
              <w:rPr>
                <w:rFonts w:eastAsia="SimSun"/>
                <w:color w:val="000000"/>
                <w:sz w:val="22"/>
                <w:szCs w:val="22"/>
              </w:rPr>
            </w:pPr>
            <w:r w:rsidRPr="00F57BAD">
              <w:rPr>
                <w:rFonts w:eastAsia="SimSun"/>
                <w:color w:val="000000"/>
                <w:sz w:val="22"/>
                <w:szCs w:val="22"/>
              </w:rPr>
              <w:t>The largest price comparison app in Poland</w:t>
            </w:r>
          </w:p>
        </w:tc>
      </w:tr>
      <w:tr w:rsidR="00CF7B74" w14:paraId="51C73C04" w14:textId="77777777" w:rsidTr="00095BE0">
        <w:trPr>
          <w:jc w:val="center"/>
        </w:trPr>
        <w:tc>
          <w:tcPr>
            <w:tcW w:w="2294" w:type="dxa"/>
            <w:tcPrChange w:id="630" w:author="John Estialbo (AV-PH)" w:date="2019-06-26T13:28:00Z">
              <w:tcPr>
                <w:tcW w:w="3256" w:type="dxa"/>
              </w:tcPr>
            </w:tcPrChange>
          </w:tcPr>
          <w:p w14:paraId="3A7C39C1" w14:textId="77777777" w:rsidR="00CF7B74" w:rsidRPr="00F57BAD" w:rsidRDefault="00CF7B74" w:rsidP="00E52D63">
            <w:pPr>
              <w:rPr>
                <w:rFonts w:eastAsia="SimSun"/>
                <w:color w:val="000000"/>
                <w:sz w:val="22"/>
                <w:szCs w:val="22"/>
              </w:rPr>
            </w:pPr>
            <w:proofErr w:type="spellStart"/>
            <w:r w:rsidRPr="00F57BAD">
              <w:rPr>
                <w:rFonts w:eastAsia="SimSun"/>
                <w:color w:val="000000"/>
                <w:sz w:val="22"/>
                <w:szCs w:val="22"/>
              </w:rPr>
              <w:t>may.maybank.android</w:t>
            </w:r>
            <w:proofErr w:type="spellEnd"/>
          </w:p>
        </w:tc>
        <w:tc>
          <w:tcPr>
            <w:tcW w:w="5159" w:type="dxa"/>
            <w:tcPrChange w:id="631" w:author="John Estialbo (AV-PH)" w:date="2019-06-26T13:28:00Z">
              <w:tcPr>
                <w:tcW w:w="6094" w:type="dxa"/>
              </w:tcPr>
            </w:tcPrChange>
          </w:tcPr>
          <w:p w14:paraId="4AC063F3" w14:textId="77777777" w:rsidR="00CF7B74" w:rsidRPr="00F57BAD" w:rsidRDefault="00CF7B74" w:rsidP="00E52D63">
            <w:pPr>
              <w:rPr>
                <w:sz w:val="22"/>
                <w:szCs w:val="22"/>
              </w:rPr>
            </w:pPr>
            <w:r w:rsidRPr="006F3B1C">
              <w:rPr>
                <w:color w:val="000000" w:themeColor="text1"/>
                <w:sz w:val="22"/>
                <w:szCs w:val="22"/>
                <w:shd w:val="clear" w:color="auto" w:fill="FFFFFF"/>
              </w:rPr>
              <w:t xml:space="preserve">Malayan Banking </w:t>
            </w:r>
            <w:proofErr w:type="spellStart"/>
            <w:r w:rsidRPr="006F3B1C">
              <w:rPr>
                <w:color w:val="000000" w:themeColor="text1"/>
                <w:sz w:val="22"/>
                <w:szCs w:val="22"/>
                <w:shd w:val="clear" w:color="auto" w:fill="FFFFFF"/>
              </w:rPr>
              <w:t>Berhad</w:t>
            </w:r>
            <w:proofErr w:type="spellEnd"/>
          </w:p>
        </w:tc>
      </w:tr>
    </w:tbl>
    <w:p w14:paraId="63563E04" w14:textId="5B6375BA" w:rsidR="00CF7B74" w:rsidRDefault="00CF7B74" w:rsidP="00CF7B74">
      <w:pPr>
        <w:jc w:val="center"/>
        <w:rPr>
          <w:rFonts w:eastAsia="SimSun"/>
          <w:color w:val="000000"/>
          <w:szCs w:val="22"/>
        </w:rPr>
      </w:pPr>
      <w:r>
        <w:t>Table</w:t>
      </w:r>
      <w:ins w:id="632" w:author="John Estialbo (AV-PH)" w:date="2019-06-26T13:28:00Z">
        <w:r w:rsidR="00095BE0">
          <w:t xml:space="preserve"> </w:t>
        </w:r>
      </w:ins>
      <w:r>
        <w:t xml:space="preserve">1.  </w:t>
      </w:r>
      <w:del w:id="633" w:author="John Estialbo (AV-PH)" w:date="2019-06-26T13:28:00Z">
        <w:r w:rsidRPr="00F57BAD" w:rsidDel="00095BE0">
          <w:rPr>
            <w:rFonts w:eastAsia="SimSun"/>
            <w:color w:val="000000"/>
            <w:szCs w:val="22"/>
          </w:rPr>
          <w:delText xml:space="preserve">New </w:delText>
        </w:r>
      </w:del>
      <w:ins w:id="634" w:author="John Estialbo (AV-PH)" w:date="2019-06-26T13:28:00Z">
        <w:r w:rsidR="00095BE0">
          <w:rPr>
            <w:rFonts w:eastAsia="SimSun"/>
            <w:color w:val="000000"/>
            <w:szCs w:val="22"/>
          </w:rPr>
          <w:t>Other</w:t>
        </w:r>
        <w:r w:rsidR="00095BE0" w:rsidRPr="00F57BAD">
          <w:rPr>
            <w:rFonts w:eastAsia="SimSun"/>
            <w:color w:val="000000"/>
            <w:szCs w:val="22"/>
          </w:rPr>
          <w:t xml:space="preserve"> </w:t>
        </w:r>
      </w:ins>
      <w:ins w:id="635" w:author="Microsoft Office User" w:date="2019-06-27T14:00:00Z">
        <w:r w:rsidR="00770D42">
          <w:rPr>
            <w:rFonts w:eastAsia="SimSun" w:hint="eastAsia"/>
            <w:color w:val="000000"/>
            <w:szCs w:val="22"/>
          </w:rPr>
          <w:t>n</w:t>
        </w:r>
        <w:r w:rsidR="00770D42" w:rsidRPr="00770D42">
          <w:rPr>
            <w:rFonts w:eastAsia="SimSun" w:hint="eastAsia"/>
            <w:color w:val="000000"/>
            <w:szCs w:val="22"/>
          </w:rPr>
          <w:t>e</w:t>
        </w:r>
        <w:r w:rsidR="00770D42" w:rsidRPr="00770D42">
          <w:rPr>
            <w:rFonts w:eastAsia="SimSun"/>
            <w:color w:val="000000"/>
            <w:szCs w:val="22"/>
          </w:rPr>
          <w:t>wly added</w:t>
        </w:r>
        <w:r w:rsidR="00770D42" w:rsidRPr="00770D42" w:rsidDel="00095BE0">
          <w:rPr>
            <w:rFonts w:eastAsia="SimSun"/>
            <w:color w:val="000000"/>
            <w:szCs w:val="22"/>
          </w:rPr>
          <w:t xml:space="preserve"> </w:t>
        </w:r>
      </w:ins>
      <w:del w:id="636" w:author="John Estialbo (AV-PH)" w:date="2019-06-26T13:28:00Z">
        <w:r w:rsidDel="00095BE0">
          <w:rPr>
            <w:rFonts w:eastAsia="SimSun"/>
            <w:color w:val="000000"/>
            <w:szCs w:val="22"/>
          </w:rPr>
          <w:delText xml:space="preserve">adding </w:delText>
        </w:r>
      </w:del>
      <w:ins w:id="637" w:author="John Estialbo (AV-PH)" w:date="2019-06-26T13:28:00Z">
        <w:r w:rsidR="00095BE0">
          <w:rPr>
            <w:rFonts w:eastAsia="SimSun"/>
            <w:color w:val="000000"/>
            <w:szCs w:val="22"/>
          </w:rPr>
          <w:t xml:space="preserve">apps targeted by </w:t>
        </w:r>
      </w:ins>
      <w:del w:id="638" w:author="John Estialbo (AV-PH)" w:date="2019-06-26T13:28:00Z">
        <w:r w:rsidRPr="00F57BAD" w:rsidDel="00095BE0">
          <w:rPr>
            <w:rFonts w:eastAsia="SimSun"/>
            <w:color w:val="000000"/>
            <w:szCs w:val="22"/>
          </w:rPr>
          <w:delText xml:space="preserve">financial </w:delText>
        </w:r>
        <w:r w:rsidDel="00095BE0">
          <w:rPr>
            <w:rFonts w:eastAsia="SimSun"/>
            <w:color w:val="000000"/>
            <w:szCs w:val="22"/>
          </w:rPr>
          <w:delText>targets</w:delText>
        </w:r>
      </w:del>
      <w:ins w:id="639" w:author="John Estialbo (AV-PH)" w:date="2019-06-26T13:28:00Z">
        <w:r w:rsidR="00095BE0">
          <w:rPr>
            <w:rFonts w:eastAsia="SimSun"/>
            <w:color w:val="000000"/>
            <w:szCs w:val="22"/>
          </w:rPr>
          <w:t>Anubis</w:t>
        </w:r>
      </w:ins>
    </w:p>
    <w:p w14:paraId="7E96141D" w14:textId="77777777" w:rsidR="00CF7B74" w:rsidRDefault="00CF7B74" w:rsidP="00CF7B74">
      <w:pPr>
        <w:rPr>
          <w:ins w:id="640" w:author="Microsoft Office User" w:date="2019-06-27T20:23:00Z"/>
          <w:rFonts w:eastAsia="SimSun"/>
          <w:color w:val="000000"/>
          <w:szCs w:val="22"/>
        </w:rPr>
      </w:pPr>
    </w:p>
    <w:p w14:paraId="6BD4CD6C" w14:textId="467F65D0" w:rsidR="00314EEB" w:rsidRDefault="00314EEB" w:rsidP="00CF7B74">
      <w:pPr>
        <w:rPr>
          <w:ins w:id="641" w:author="Microsoft Office User" w:date="2019-06-27T20:22:00Z"/>
          <w:rFonts w:eastAsia="SimSun"/>
          <w:color w:val="000000"/>
          <w:szCs w:val="22"/>
        </w:rPr>
      </w:pPr>
      <w:ins w:id="642" w:author="Microsoft Office User" w:date="2019-06-27T20:24:00Z">
        <w:r>
          <w:rPr>
            <w:rFonts w:hint="eastAsia"/>
          </w:rPr>
          <w:t>T</w:t>
        </w:r>
      </w:ins>
      <w:ins w:id="643" w:author="Microsoft Office User" w:date="2019-06-27T20:23:00Z">
        <w:r>
          <w:t xml:space="preserve">he </w:t>
        </w:r>
        <w:r>
          <w:rPr>
            <w:rFonts w:eastAsia="SimSun"/>
            <w:color w:val="000000"/>
            <w:szCs w:val="22"/>
          </w:rPr>
          <w:t xml:space="preserve">financial </w:t>
        </w:r>
        <w:r>
          <w:rPr>
            <w:rFonts w:eastAsia="SimSun" w:hint="eastAsia"/>
            <w:color w:val="000000"/>
            <w:szCs w:val="22"/>
          </w:rPr>
          <w:t>targets</w:t>
        </w:r>
        <w:r>
          <w:rPr>
            <w:rFonts w:eastAsia="SimSun"/>
            <w:color w:val="000000"/>
            <w:szCs w:val="22"/>
          </w:rPr>
          <w:t xml:space="preserve"> </w:t>
        </w:r>
      </w:ins>
      <w:ins w:id="644" w:author="Microsoft Office User" w:date="2019-06-27T20:24:00Z">
        <w:r>
          <w:rPr>
            <w:rFonts w:eastAsia="SimSun" w:hint="eastAsia"/>
            <w:color w:val="000000"/>
            <w:szCs w:val="22"/>
          </w:rPr>
          <w:t>distribution</w:t>
        </w:r>
        <w:r>
          <w:rPr>
            <w:rFonts w:eastAsia="SimSun"/>
            <w:color w:val="000000"/>
            <w:szCs w:val="22"/>
          </w:rPr>
          <w:t xml:space="preserve">: </w:t>
        </w:r>
      </w:ins>
    </w:p>
    <w:p w14:paraId="5B0479C8" w14:textId="18C8A1E4" w:rsidR="007F0B49" w:rsidRDefault="001238DE" w:rsidP="00CF7B74">
      <w:pPr>
        <w:rPr>
          <w:ins w:id="645" w:author="Microsoft Office User" w:date="2019-06-27T20:24:00Z"/>
          <w:rFonts w:eastAsia="SimSun"/>
          <w:color w:val="000000"/>
          <w:szCs w:val="22"/>
        </w:rPr>
      </w:pPr>
      <w:ins w:id="646" w:author="Microsoft Office User" w:date="2019-06-28T10:16:00Z">
        <w:r w:rsidRPr="001238DE">
          <w:rPr>
            <w:rFonts w:eastAsia="SimSun"/>
            <w:noProof/>
            <w:color w:val="000000"/>
            <w:szCs w:val="22"/>
          </w:rPr>
          <w:lastRenderedPageBreak/>
          <w:drawing>
            <wp:inline distT="0" distB="0" distL="0" distR="0" wp14:anchorId="63F77394" wp14:editId="0752CEF0">
              <wp:extent cx="5943600" cy="41948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94810"/>
                      </a:xfrm>
                      <a:prstGeom prst="rect">
                        <a:avLst/>
                      </a:prstGeom>
                    </pic:spPr>
                  </pic:pic>
                </a:graphicData>
              </a:graphic>
            </wp:inline>
          </w:drawing>
        </w:r>
      </w:ins>
    </w:p>
    <w:p w14:paraId="0C04F388" w14:textId="155E038E" w:rsidR="00314EEB" w:rsidRDefault="00314EEB">
      <w:pPr>
        <w:jc w:val="center"/>
        <w:rPr>
          <w:ins w:id="647" w:author="Microsoft Office User" w:date="2019-06-27T20:24:00Z"/>
          <w:rFonts w:eastAsia="SimSun"/>
          <w:color w:val="000000"/>
          <w:szCs w:val="22"/>
        </w:rPr>
        <w:pPrChange w:id="648" w:author="Microsoft Office User" w:date="2019-06-27T20:24:00Z">
          <w:pPr/>
        </w:pPrChange>
      </w:pPr>
      <w:ins w:id="649" w:author="Microsoft Office User" w:date="2019-06-27T20:24:00Z">
        <w:r w:rsidRPr="00B35141">
          <w:t xml:space="preserve">Figure </w:t>
        </w:r>
      </w:ins>
      <w:ins w:id="650" w:author="Microsoft Office User" w:date="2019-06-27T20:25:00Z">
        <w:r>
          <w:t>6</w:t>
        </w:r>
      </w:ins>
      <w:ins w:id="651" w:author="Microsoft Office User" w:date="2019-06-27T20:24:00Z">
        <w:r>
          <w:t xml:space="preserve">, </w:t>
        </w:r>
        <w:r>
          <w:rPr>
            <w:rFonts w:hint="eastAsia"/>
          </w:rPr>
          <w:t>T</w:t>
        </w:r>
        <w:r>
          <w:t xml:space="preserve">he </w:t>
        </w:r>
        <w:r>
          <w:rPr>
            <w:rFonts w:eastAsia="SimSun"/>
            <w:color w:val="000000"/>
            <w:szCs w:val="22"/>
          </w:rPr>
          <w:t xml:space="preserve">financial </w:t>
        </w:r>
        <w:r>
          <w:rPr>
            <w:rFonts w:eastAsia="SimSun" w:hint="eastAsia"/>
            <w:color w:val="000000"/>
            <w:szCs w:val="22"/>
          </w:rPr>
          <w:t>targets</w:t>
        </w:r>
        <w:r>
          <w:rPr>
            <w:rFonts w:eastAsia="SimSun"/>
            <w:color w:val="000000"/>
            <w:szCs w:val="22"/>
          </w:rPr>
          <w:t xml:space="preserve"> </w:t>
        </w:r>
        <w:r>
          <w:rPr>
            <w:rFonts w:eastAsia="SimSun" w:hint="eastAsia"/>
            <w:color w:val="000000"/>
            <w:szCs w:val="22"/>
          </w:rPr>
          <w:t>distribution</w:t>
        </w:r>
      </w:ins>
    </w:p>
    <w:p w14:paraId="1B45441E" w14:textId="7E566F67" w:rsidR="00314EEB" w:rsidRDefault="00314EEB">
      <w:pPr>
        <w:jc w:val="center"/>
        <w:rPr>
          <w:rFonts w:eastAsia="SimSun"/>
          <w:color w:val="000000"/>
          <w:szCs w:val="22"/>
        </w:rPr>
        <w:pPrChange w:id="652" w:author="Microsoft Office User" w:date="2019-06-27T20:24:00Z">
          <w:pPr/>
        </w:pPrChange>
      </w:pPr>
    </w:p>
    <w:p w14:paraId="5E8E959E" w14:textId="77777777" w:rsidR="00CF7B74" w:rsidDel="00095BE0" w:rsidRDefault="00CF7B74">
      <w:pPr>
        <w:rPr>
          <w:del w:id="653" w:author="John Estialbo (AV-PH)" w:date="2019-06-26T13:33:00Z"/>
          <w:rFonts w:eastAsia="SimSun"/>
          <w:color w:val="000000"/>
          <w:szCs w:val="22"/>
        </w:rPr>
      </w:pPr>
      <w:del w:id="654" w:author="John Estialbo (AV-PH)" w:date="2019-06-26T13:33:00Z">
        <w:r w:rsidRPr="00BD66CD" w:rsidDel="00095BE0">
          <w:rPr>
            <w:rFonts w:eastAsia="SimSun"/>
            <w:color w:val="000000"/>
            <w:szCs w:val="22"/>
          </w:rPr>
          <w:delText xml:space="preserve">Operating environment </w:delText>
        </w:r>
        <w:r w:rsidDel="00095BE0">
          <w:rPr>
            <w:rFonts w:eastAsia="SimSun" w:hint="eastAsia"/>
            <w:color w:val="000000"/>
            <w:szCs w:val="22"/>
          </w:rPr>
          <w:delText>detection</w:delText>
        </w:r>
      </w:del>
    </w:p>
    <w:p w14:paraId="1F0EBC9F" w14:textId="77777777" w:rsidR="00CF7B74" w:rsidDel="00095BE0" w:rsidRDefault="00CF7B74">
      <w:pPr>
        <w:rPr>
          <w:del w:id="655" w:author="John Estialbo (AV-PH)" w:date="2019-06-26T13:33:00Z"/>
          <w:rFonts w:eastAsia="SimSun"/>
          <w:color w:val="000000"/>
          <w:szCs w:val="22"/>
        </w:rPr>
        <w:pPrChange w:id="656" w:author="John Estialbo (AV-PH)" w:date="2019-06-26T13:33:00Z">
          <w:pPr>
            <w:pStyle w:val="ListParagraph"/>
            <w:numPr>
              <w:numId w:val="1"/>
            </w:numPr>
            <w:ind w:hanging="360"/>
          </w:pPr>
        </w:pPrChange>
      </w:pPr>
      <w:del w:id="657" w:author="John Estialbo (AV-PH)" w:date="2019-06-26T13:33:00Z">
        <w:r w:rsidDel="00095BE0">
          <w:rPr>
            <w:rFonts w:eastAsia="SimSun" w:hint="eastAsia"/>
            <w:color w:val="000000"/>
            <w:szCs w:val="22"/>
          </w:rPr>
          <w:delText>Detect</w:delText>
        </w:r>
        <w:r w:rsidDel="00095BE0">
          <w:rPr>
            <w:rFonts w:eastAsia="SimSun"/>
            <w:color w:val="000000"/>
            <w:szCs w:val="22"/>
          </w:rPr>
          <w:delText xml:space="preserve"> </w:delText>
        </w:r>
        <w:r w:rsidRPr="004F692A" w:rsidDel="00095BE0">
          <w:rPr>
            <w:rFonts w:eastAsia="SimSun"/>
            <w:color w:val="000000"/>
            <w:szCs w:val="22"/>
          </w:rPr>
          <w:delText>test machines and virtual machines</w:delText>
        </w:r>
        <w:r w:rsidDel="00095BE0">
          <w:rPr>
            <w:rFonts w:eastAsia="SimSun"/>
            <w:color w:val="000000"/>
            <w:szCs w:val="22"/>
          </w:rPr>
          <w:delText xml:space="preserve"> </w:delText>
        </w:r>
        <w:r w:rsidDel="00095BE0">
          <w:rPr>
            <w:rFonts w:eastAsia="SimSun" w:hint="eastAsia"/>
            <w:color w:val="000000"/>
            <w:szCs w:val="22"/>
          </w:rPr>
          <w:delText>with</w:delText>
        </w:r>
        <w:r w:rsidDel="00095BE0">
          <w:rPr>
            <w:rFonts w:eastAsia="SimSun"/>
            <w:color w:val="000000"/>
            <w:szCs w:val="22"/>
          </w:rPr>
          <w:delText xml:space="preserve"> </w:delText>
        </w:r>
        <w:r w:rsidRPr="004F692A" w:rsidDel="00095BE0">
          <w:rPr>
            <w:rFonts w:eastAsia="SimSun"/>
            <w:color w:val="000000"/>
            <w:szCs w:val="22"/>
          </w:rPr>
          <w:delText>sensor</w:delText>
        </w:r>
      </w:del>
    </w:p>
    <w:p w14:paraId="1366DAA9" w14:textId="53AF43E1" w:rsidR="00CF7B74" w:rsidDel="00790C4D" w:rsidRDefault="00CF7B74">
      <w:pPr>
        <w:rPr>
          <w:del w:id="658" w:author="John Estialbo (AV-PH)" w:date="2019-06-26T17:46:00Z"/>
          <w:rFonts w:eastAsia="SimSun"/>
          <w:color w:val="000000"/>
          <w:szCs w:val="22"/>
        </w:rPr>
        <w:pPrChange w:id="659" w:author="John Estialbo (AV-PH)" w:date="2019-06-26T13:33:00Z">
          <w:pPr>
            <w:pStyle w:val="ListParagraph"/>
            <w:numPr>
              <w:numId w:val="1"/>
            </w:numPr>
            <w:ind w:hanging="360"/>
          </w:pPr>
        </w:pPrChange>
      </w:pPr>
      <w:del w:id="660" w:author="John Estialbo (AV-PH)" w:date="2019-06-26T13:33:00Z">
        <w:r w:rsidDel="00095BE0">
          <w:rPr>
            <w:rFonts w:eastAsia="SimSun"/>
            <w:color w:val="000000"/>
            <w:szCs w:val="22"/>
          </w:rPr>
          <w:delText xml:space="preserve">Detect </w:delText>
        </w:r>
        <w:r w:rsidRPr="00BD66CD" w:rsidDel="00095BE0">
          <w:rPr>
            <w:rFonts w:eastAsia="SimSun"/>
            <w:color w:val="000000"/>
            <w:szCs w:val="22"/>
          </w:rPr>
          <w:delText>Genymotion</w:delText>
        </w:r>
        <w:r w:rsidDel="00095BE0">
          <w:rPr>
            <w:rFonts w:eastAsia="SimSun"/>
            <w:color w:val="000000"/>
            <w:szCs w:val="22"/>
          </w:rPr>
          <w:delText xml:space="preserve"> and x86</w:delText>
        </w:r>
        <w:r w:rsidRPr="00BD66CD" w:rsidDel="00095BE0">
          <w:rPr>
            <w:rFonts w:eastAsia="SimSun"/>
            <w:color w:val="000000"/>
            <w:szCs w:val="22"/>
          </w:rPr>
          <w:delText xml:space="preserve"> </w:delText>
        </w:r>
        <w:r w:rsidRPr="004F692A" w:rsidDel="00095BE0">
          <w:rPr>
            <w:rFonts w:eastAsia="SimSun"/>
            <w:color w:val="000000"/>
            <w:szCs w:val="22"/>
          </w:rPr>
          <w:delText>machines</w:delText>
        </w:r>
      </w:del>
    </w:p>
    <w:p w14:paraId="6BDF3007" w14:textId="05CBECB4" w:rsidR="00CF7B74" w:rsidDel="00790C4D" w:rsidRDefault="00CF7B74" w:rsidP="00CF7B74">
      <w:pPr>
        <w:rPr>
          <w:del w:id="661" w:author="John Estialbo (AV-PH)" w:date="2019-06-26T17:46:00Z"/>
          <w:rFonts w:eastAsia="SimSun"/>
          <w:color w:val="000000"/>
          <w:szCs w:val="22"/>
        </w:rPr>
      </w:pPr>
    </w:p>
    <w:p w14:paraId="6C4263F1" w14:textId="77777777" w:rsidR="00CF7B74" w:rsidDel="0095194B" w:rsidRDefault="00CF7B74" w:rsidP="00CF7B74">
      <w:pPr>
        <w:pStyle w:val="Heading3"/>
        <w:rPr>
          <w:del w:id="662" w:author="John Estialbo (AV-PH)" w:date="2019-06-26T13:34:00Z"/>
          <w:rFonts w:ascii="Times New Roman" w:hAnsi="Times New Roman" w:cs="Times New Roman"/>
        </w:rPr>
      </w:pPr>
      <w:del w:id="663" w:author="John Estialbo (AV-PH)" w:date="2019-06-26T13:34:00Z">
        <w:r w:rsidRPr="00205680" w:rsidDel="0095194B">
          <w:rPr>
            <w:rFonts w:ascii="Times New Roman" w:hAnsi="Times New Roman" w:cs="Times New Roman"/>
          </w:rPr>
          <w:delText>Label is Google Services</w:delText>
        </w:r>
      </w:del>
    </w:p>
    <w:p w14:paraId="4A0107DD" w14:textId="77777777" w:rsidR="00CF7B74" w:rsidRPr="00205680" w:rsidDel="0095194B" w:rsidRDefault="0095194B">
      <w:pPr>
        <w:rPr>
          <w:del w:id="664" w:author="John Estialbo (AV-PH)" w:date="2019-06-26T13:35:00Z"/>
        </w:rPr>
      </w:pPr>
      <w:ins w:id="665" w:author="John Estialbo (AV-PH)" w:date="2019-06-26T13:33:00Z">
        <w:r>
          <w:t xml:space="preserve">For the variant of Anubis with the Google Services label, we </w:t>
        </w:r>
      </w:ins>
      <w:ins w:id="666" w:author="John Estialbo (AV-PH)" w:date="2019-06-26T13:35:00Z">
        <w:r>
          <w:t xml:space="preserve">analyzed a sample (SHA-256: </w:t>
        </w:r>
        <w:r w:rsidRPr="0068487E">
          <w:t>77a602217b272955ca255634da9a9736431ac6e244b104fd2bb6656f99ab6cab</w:t>
        </w:r>
        <w:r>
          <w:t xml:space="preserve">) and found that </w:t>
        </w:r>
      </w:ins>
      <w:ins w:id="667" w:author="John Estialbo (AV-PH)" w:date="2019-06-26T15:18:00Z">
        <w:r w:rsidR="00293C21">
          <w:t xml:space="preserve">it first </w:t>
        </w:r>
      </w:ins>
      <w:ins w:id="668" w:author="John Estialbo (AV-PH)" w:date="2019-06-26T13:35:00Z">
        <w:r>
          <w:t xml:space="preserve">had to be </w:t>
        </w:r>
      </w:ins>
    </w:p>
    <w:p w14:paraId="2497981B" w14:textId="77777777" w:rsidR="00CF7B74" w:rsidDel="0095194B" w:rsidRDefault="00CF7B74">
      <w:pPr>
        <w:rPr>
          <w:del w:id="669" w:author="John Estialbo (AV-PH)" w:date="2019-06-26T13:35:00Z"/>
          <w:rFonts w:eastAsia="SimSun"/>
          <w:color w:val="000000"/>
          <w:szCs w:val="22"/>
        </w:rPr>
      </w:pPr>
      <w:del w:id="670" w:author="John Estialbo (AV-PH)" w:date="2019-06-26T13:35:00Z">
        <w:r w:rsidRPr="0024678B" w:rsidDel="0095194B">
          <w:rPr>
            <w:rFonts w:eastAsia="SimSun"/>
            <w:color w:val="000000"/>
            <w:szCs w:val="22"/>
          </w:rPr>
          <w:delText>We select a sample</w:delText>
        </w:r>
        <w:r w:rsidDel="0095194B">
          <w:rPr>
            <w:rFonts w:eastAsia="SimSun"/>
            <w:color w:val="000000"/>
            <w:szCs w:val="22"/>
          </w:rPr>
          <w:delText xml:space="preserve">, </w:delText>
        </w:r>
        <w:r w:rsidDel="0095194B">
          <w:delText xml:space="preserve">sha256 is </w:delText>
        </w:r>
        <w:r w:rsidRPr="0068487E" w:rsidDel="0095194B">
          <w:delText>77a602217b272955ca255634da9a9736431ac6e244b104fd2bb6656f99ab6cab</w:delText>
        </w:r>
        <w:r w:rsidDel="0095194B">
          <w:delText>.</w:delText>
        </w:r>
        <w:r w:rsidRPr="00727E19" w:rsidDel="0095194B">
          <w:rPr>
            <w:rFonts w:eastAsia="SimSun"/>
            <w:color w:val="000000"/>
            <w:szCs w:val="22"/>
          </w:rPr>
          <w:delText xml:space="preserve"> </w:delText>
        </w:r>
      </w:del>
    </w:p>
    <w:p w14:paraId="66B31015" w14:textId="77777777" w:rsidR="00293C21" w:rsidRDefault="00CF7B74" w:rsidP="00293C21">
      <w:pPr>
        <w:rPr>
          <w:ins w:id="671" w:author="John Estialbo (AV-PH)" w:date="2019-06-26T15:22:00Z"/>
          <w:rFonts w:eastAsia="SimSun"/>
          <w:color w:val="000000"/>
          <w:szCs w:val="22"/>
        </w:rPr>
      </w:pPr>
      <w:del w:id="672" w:author="John Estialbo (AV-PH)" w:date="2019-06-26T13:35:00Z">
        <w:r w:rsidRPr="0068487E" w:rsidDel="0095194B">
          <w:rPr>
            <w:rFonts w:eastAsia="SimSun"/>
            <w:color w:val="000000"/>
            <w:szCs w:val="22"/>
          </w:rPr>
          <w:delText>Different from p</w:delText>
        </w:r>
      </w:del>
      <w:del w:id="673" w:author="John Estialbo (AV-PH)" w:date="2019-06-26T13:36:00Z">
        <w:r w:rsidRPr="0068487E" w:rsidDel="0095194B">
          <w:rPr>
            <w:rFonts w:eastAsia="SimSun"/>
            <w:color w:val="000000"/>
            <w:szCs w:val="22"/>
          </w:rPr>
          <w:delText>revious analysis</w:delText>
        </w:r>
        <w:r w:rsidDel="0095194B">
          <w:rPr>
            <w:rFonts w:eastAsia="SimSun"/>
            <w:color w:val="000000"/>
            <w:szCs w:val="22"/>
          </w:rPr>
          <w:delText xml:space="preserve">, we need to </w:delText>
        </w:r>
      </w:del>
      <w:r>
        <w:rPr>
          <w:rFonts w:eastAsia="SimSun"/>
          <w:color w:val="000000"/>
          <w:szCs w:val="22"/>
        </w:rPr>
        <w:t>unpack</w:t>
      </w:r>
      <w:del w:id="674" w:author="John Estialbo (AV-PH)" w:date="2019-06-26T13:36:00Z">
        <w:r w:rsidDel="0095194B">
          <w:rPr>
            <w:rFonts w:eastAsia="SimSun"/>
            <w:color w:val="000000"/>
            <w:szCs w:val="22"/>
          </w:rPr>
          <w:delText xml:space="preserve"> it</w:delText>
        </w:r>
      </w:del>
      <w:ins w:id="675" w:author="John Estialbo (AV-PH)" w:date="2019-06-26T13:36:00Z">
        <w:r w:rsidR="0095194B">
          <w:rPr>
            <w:rFonts w:eastAsia="SimSun"/>
            <w:color w:val="000000"/>
            <w:szCs w:val="22"/>
          </w:rPr>
          <w:t>ed</w:t>
        </w:r>
      </w:ins>
      <w:r>
        <w:rPr>
          <w:rFonts w:eastAsia="SimSun"/>
          <w:color w:val="000000"/>
          <w:szCs w:val="22"/>
        </w:rPr>
        <w:t>.</w:t>
      </w:r>
      <w:ins w:id="676" w:author="John Estialbo (AV-PH)" w:date="2019-06-26T15:22:00Z">
        <w:r w:rsidR="00293C21">
          <w:rPr>
            <w:rFonts w:eastAsia="SimSun"/>
            <w:color w:val="000000"/>
            <w:szCs w:val="22"/>
          </w:rPr>
          <w:t xml:space="preserve"> The samples with Google Services label have similar information-stealing and environment-detecting capabilities as those with the </w:t>
        </w:r>
        <w:proofErr w:type="spellStart"/>
        <w:r w:rsidR="00293C21" w:rsidRPr="00AF7FCE">
          <w:rPr>
            <w:rFonts w:eastAsia="SimSun"/>
            <w:color w:val="000000"/>
            <w:szCs w:val="22"/>
          </w:rPr>
          <w:t>Operatör</w:t>
        </w:r>
        <w:proofErr w:type="spellEnd"/>
        <w:r w:rsidR="00293C21" w:rsidRPr="00AF7FCE">
          <w:rPr>
            <w:rFonts w:eastAsia="SimSun"/>
            <w:color w:val="000000"/>
            <w:szCs w:val="22"/>
          </w:rPr>
          <w:t xml:space="preserve"> </w:t>
        </w:r>
        <w:proofErr w:type="spellStart"/>
        <w:r w:rsidR="00293C21" w:rsidRPr="00AF7FCE">
          <w:rPr>
            <w:rFonts w:eastAsia="SimSun"/>
            <w:color w:val="000000"/>
            <w:szCs w:val="22"/>
          </w:rPr>
          <w:t>Güncellemesi</w:t>
        </w:r>
        <w:proofErr w:type="spellEnd"/>
        <w:r w:rsidR="00293C21">
          <w:rPr>
            <w:rFonts w:eastAsia="SimSun"/>
            <w:color w:val="000000"/>
            <w:szCs w:val="22"/>
          </w:rPr>
          <w:t xml:space="preserve"> label.</w:t>
        </w:r>
      </w:ins>
    </w:p>
    <w:p w14:paraId="7E7CF262" w14:textId="77777777" w:rsidR="00CF7B74" w:rsidRDefault="00CF7B74">
      <w:pPr>
        <w:rPr>
          <w:rFonts w:eastAsia="SimSun"/>
          <w:color w:val="000000"/>
          <w:szCs w:val="22"/>
        </w:rPr>
      </w:pPr>
    </w:p>
    <w:p w14:paraId="1A6B8401" w14:textId="77777777" w:rsidR="00CF7B74" w:rsidRPr="00EB0AB6" w:rsidRDefault="00CF7B74" w:rsidP="00CF7B74">
      <w:pPr>
        <w:jc w:val="center"/>
        <w:rPr>
          <w:rFonts w:eastAsia="SimSun"/>
          <w:color w:val="000000"/>
          <w:szCs w:val="22"/>
        </w:rPr>
      </w:pPr>
      <w:r w:rsidRPr="00B35141">
        <w:rPr>
          <w:rFonts w:eastAsia="SimSun"/>
          <w:noProof/>
          <w:color w:val="000000"/>
          <w:szCs w:val="22"/>
          <w:lang w:eastAsia="en-US"/>
        </w:rPr>
        <w:lastRenderedPageBreak/>
        <w:drawing>
          <wp:inline distT="0" distB="0" distL="0" distR="0" wp14:anchorId="1A516EB0" wp14:editId="411024FD">
            <wp:extent cx="4127619" cy="3086012"/>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32717" cy="3089824"/>
                    </a:xfrm>
                    <a:prstGeom prst="rect">
                      <a:avLst/>
                    </a:prstGeom>
                  </pic:spPr>
                </pic:pic>
              </a:graphicData>
            </a:graphic>
          </wp:inline>
        </w:drawing>
      </w:r>
    </w:p>
    <w:p w14:paraId="29B3CB25" w14:textId="27A915AD" w:rsidR="00CF7B74" w:rsidRPr="00B35141" w:rsidRDefault="00CF7B74" w:rsidP="00CF7B74">
      <w:pPr>
        <w:jc w:val="center"/>
      </w:pPr>
      <w:r w:rsidRPr="00B35141">
        <w:t xml:space="preserve">Figure </w:t>
      </w:r>
      <w:ins w:id="677" w:author="Microsoft Office User" w:date="2019-06-27T20:26:00Z">
        <w:r w:rsidR="00314EEB">
          <w:t>7</w:t>
        </w:r>
      </w:ins>
      <w:ins w:id="678" w:author="John Estialbo (AV-PH)" w:date="2019-06-26T13:36:00Z">
        <w:del w:id="679" w:author="Microsoft Office User" w:date="2019-06-27T20:26:00Z">
          <w:r w:rsidR="0095194B" w:rsidDel="00314EEB">
            <w:delText>6</w:delText>
          </w:r>
        </w:del>
      </w:ins>
      <w:del w:id="680" w:author="John Estialbo (AV-PH)" w:date="2019-06-26T13:36:00Z">
        <w:r w:rsidDel="0095194B">
          <w:delText>5</w:delText>
        </w:r>
      </w:del>
      <w:r w:rsidRPr="00B35141">
        <w:t xml:space="preserve">. </w:t>
      </w:r>
      <w:ins w:id="681" w:author="John Estialbo (AV-PH)" w:date="2019-06-26T15:19:00Z">
        <w:r w:rsidR="00293C21">
          <w:t xml:space="preserve">A sample of Anubis with the </w:t>
        </w:r>
      </w:ins>
      <w:del w:id="682" w:author="John Estialbo (AV-PH)" w:date="2019-06-26T15:19:00Z">
        <w:r w:rsidRPr="00B35141" w:rsidDel="00293C21">
          <w:delText xml:space="preserve">Label is </w:delText>
        </w:r>
      </w:del>
      <w:r w:rsidRPr="00B35141">
        <w:t>Google Services</w:t>
      </w:r>
      <w:ins w:id="683" w:author="John Estialbo (AV-PH)" w:date="2019-06-26T15:19:00Z">
        <w:r w:rsidR="00293C21">
          <w:t xml:space="preserve"> label</w:t>
        </w:r>
      </w:ins>
    </w:p>
    <w:p w14:paraId="7185076E" w14:textId="77777777" w:rsidR="00CF7B74" w:rsidRPr="0068487E" w:rsidRDefault="00CF7B74" w:rsidP="00CF7B74"/>
    <w:p w14:paraId="177B019F" w14:textId="77777777" w:rsidR="00CF7B74" w:rsidDel="00293C21" w:rsidRDefault="00293C21" w:rsidP="00CF7B74">
      <w:pPr>
        <w:rPr>
          <w:del w:id="684" w:author="John Estialbo (AV-PH)" w:date="2019-06-26T15:22:00Z"/>
          <w:rFonts w:eastAsia="SimSun"/>
          <w:color w:val="000000"/>
          <w:szCs w:val="22"/>
        </w:rPr>
      </w:pPr>
      <w:ins w:id="685" w:author="John Estialbo (AV-PH)" w:date="2019-06-26T15:22:00Z">
        <w:r>
          <w:rPr>
            <w:rFonts w:eastAsia="SimSun"/>
            <w:color w:val="000000"/>
            <w:szCs w:val="22"/>
          </w:rPr>
          <w:t xml:space="preserve">The </w:t>
        </w:r>
      </w:ins>
      <w:ins w:id="686" w:author="John Estialbo (AV-PH)" w:date="2019-06-26T15:23:00Z">
        <w:r>
          <w:rPr>
            <w:rFonts w:eastAsia="SimSun"/>
            <w:color w:val="000000"/>
            <w:szCs w:val="22"/>
          </w:rPr>
          <w:t xml:space="preserve">Anubis variants </w:t>
        </w:r>
      </w:ins>
      <w:ins w:id="687" w:author="John Estialbo (AV-PH)" w:date="2019-06-26T15:22:00Z">
        <w:r>
          <w:rPr>
            <w:rFonts w:eastAsia="SimSun"/>
            <w:color w:val="000000"/>
            <w:szCs w:val="22"/>
          </w:rPr>
          <w:t>with the</w:t>
        </w:r>
      </w:ins>
      <w:del w:id="688" w:author="John Estialbo (AV-PH)" w:date="2019-06-26T15:20:00Z">
        <w:r w:rsidR="00CF7B74" w:rsidRPr="00B036DD" w:rsidDel="00293C21">
          <w:rPr>
            <w:rFonts w:eastAsia="SimSun"/>
            <w:color w:val="000000"/>
            <w:szCs w:val="22"/>
          </w:rPr>
          <w:delText>Malicious behavior</w:delText>
        </w:r>
        <w:r w:rsidR="00CF7B74" w:rsidDel="00293C21">
          <w:rPr>
            <w:rFonts w:eastAsia="SimSun"/>
            <w:color w:val="000000"/>
            <w:szCs w:val="22"/>
          </w:rPr>
          <w:delText xml:space="preserve"> and </w:delText>
        </w:r>
        <w:r w:rsidR="00CF7B74" w:rsidRPr="00BD66CD" w:rsidDel="00293C21">
          <w:rPr>
            <w:rFonts w:eastAsia="SimSun"/>
            <w:color w:val="000000"/>
            <w:szCs w:val="22"/>
          </w:rPr>
          <w:delText xml:space="preserve">Operating environment </w:delText>
        </w:r>
        <w:r w:rsidR="00CF7B74" w:rsidDel="00293C21">
          <w:rPr>
            <w:rFonts w:eastAsia="SimSun" w:hint="eastAsia"/>
            <w:color w:val="000000"/>
            <w:szCs w:val="22"/>
          </w:rPr>
          <w:delText>detection</w:delText>
        </w:r>
        <w:r w:rsidR="00CF7B74" w:rsidDel="00293C21">
          <w:rPr>
            <w:rFonts w:eastAsia="SimSun"/>
            <w:color w:val="000000"/>
            <w:szCs w:val="22"/>
          </w:rPr>
          <w:delText xml:space="preserve"> </w:delText>
        </w:r>
        <w:r w:rsidR="00CF7B74" w:rsidDel="00293C21">
          <w:rPr>
            <w:rFonts w:eastAsia="SimSun" w:hint="eastAsia"/>
            <w:color w:val="000000"/>
            <w:szCs w:val="22"/>
          </w:rPr>
          <w:delText>same</w:delText>
        </w:r>
        <w:r w:rsidR="00CF7B74" w:rsidDel="00293C21">
          <w:rPr>
            <w:rFonts w:eastAsia="SimSun"/>
            <w:color w:val="000000"/>
            <w:szCs w:val="22"/>
          </w:rPr>
          <w:delText xml:space="preserve"> </w:delText>
        </w:r>
      </w:del>
      <w:del w:id="689" w:author="John Estialbo (AV-PH)" w:date="2019-06-26T15:21:00Z">
        <w:r w:rsidR="00CF7B74" w:rsidRPr="00A25F7F" w:rsidDel="00293C21">
          <w:rPr>
            <w:rFonts w:eastAsia="SimSun"/>
            <w:color w:val="000000"/>
            <w:szCs w:val="22"/>
          </w:rPr>
          <w:delText>as previously analyzed</w:delText>
        </w:r>
      </w:del>
      <w:del w:id="690" w:author="John Estialbo (AV-PH)" w:date="2019-06-26T15:22:00Z">
        <w:r w:rsidR="00CF7B74" w:rsidDel="00293C21">
          <w:rPr>
            <w:rFonts w:eastAsia="SimSun"/>
            <w:color w:val="000000"/>
            <w:szCs w:val="22"/>
          </w:rPr>
          <w:delText>.</w:delText>
        </w:r>
      </w:del>
    </w:p>
    <w:p w14:paraId="64F9F193" w14:textId="77777777" w:rsidR="00CF7B74" w:rsidDel="00293C21" w:rsidRDefault="00293C21">
      <w:pPr>
        <w:rPr>
          <w:del w:id="691" w:author="John Estialbo (AV-PH)" w:date="2019-06-26T15:22:00Z"/>
          <w:rFonts w:eastAsia="SimSun"/>
          <w:color w:val="000000"/>
          <w:szCs w:val="22"/>
        </w:rPr>
      </w:pPr>
      <w:ins w:id="692" w:author="John Estialbo (AV-PH)" w:date="2019-06-26T15:22:00Z">
        <w:r>
          <w:rPr>
            <w:rFonts w:eastAsia="SimSun"/>
            <w:color w:val="000000"/>
            <w:szCs w:val="22"/>
          </w:rPr>
          <w:t xml:space="preserve"> El </w:t>
        </w:r>
        <w:proofErr w:type="spellStart"/>
        <w:r>
          <w:rPr>
            <w:rFonts w:eastAsia="SimSun"/>
            <w:color w:val="000000"/>
            <w:szCs w:val="22"/>
          </w:rPr>
          <w:t>Feneri</w:t>
        </w:r>
        <w:proofErr w:type="spellEnd"/>
        <w:r>
          <w:rPr>
            <w:rFonts w:eastAsia="SimSun"/>
            <w:color w:val="000000"/>
            <w:szCs w:val="22"/>
          </w:rPr>
          <w:t xml:space="preserve"> label, </w:t>
        </w:r>
      </w:ins>
    </w:p>
    <w:p w14:paraId="63B572CF" w14:textId="0F6F00D3" w:rsidR="00074CB8" w:rsidRDefault="00CF7B74">
      <w:pPr>
        <w:rPr>
          <w:ins w:id="693" w:author="John Estialbo (AV-PH)" w:date="2019-06-26T15:45:00Z"/>
        </w:rPr>
      </w:pPr>
      <w:del w:id="694" w:author="John Estialbo (AV-PH)" w:date="2019-06-26T15:22:00Z">
        <w:r w:rsidRPr="00205680" w:rsidDel="00293C21">
          <w:delText>Label is El Feneri</w:delText>
        </w:r>
      </w:del>
      <w:ins w:id="695" w:author="John Estialbo (AV-PH)" w:date="2019-06-26T15:22:00Z">
        <w:r w:rsidR="00293C21">
          <w:t>however, have</w:t>
        </w:r>
      </w:ins>
      <w:ins w:id="696" w:author="John Estialbo (AV-PH)" w:date="2019-06-26T17:47:00Z">
        <w:r w:rsidR="00790C4D">
          <w:t xml:space="preserve"> an</w:t>
        </w:r>
      </w:ins>
      <w:ins w:id="697" w:author="John Estialbo (AV-PH)" w:date="2019-06-26T15:22:00Z">
        <w:r w:rsidR="00293C21">
          <w:t xml:space="preserve"> addition</w:t>
        </w:r>
      </w:ins>
      <w:ins w:id="698" w:author="John Estialbo (AV-PH)" w:date="2019-06-26T15:23:00Z">
        <w:r w:rsidR="00293C21">
          <w:t>al routine.</w:t>
        </w:r>
      </w:ins>
      <w:ins w:id="699" w:author="John Estialbo (AV-PH)" w:date="2019-06-26T15:40:00Z">
        <w:r w:rsidR="00074CB8">
          <w:t xml:space="preserve"> </w:t>
        </w:r>
      </w:ins>
      <w:ins w:id="700" w:author="John Estialbo (AV-PH)" w:date="2019-06-26T15:23:00Z">
        <w:r w:rsidR="00293C21">
          <w:t xml:space="preserve">Our analysis of a sample </w:t>
        </w:r>
      </w:ins>
      <w:ins w:id="701" w:author="John Estialbo (AV-PH)" w:date="2019-06-26T15:27:00Z">
        <w:r w:rsidR="00293C21">
          <w:t xml:space="preserve">(SHA-256: </w:t>
        </w:r>
        <w:r w:rsidR="00293C21" w:rsidRPr="00B80E25">
          <w:t>003582253ed11bdc328fcaa26437d8c5d3bd9dad15f217eb092771f241975879</w:t>
        </w:r>
        <w:r w:rsidR="00293C21">
          <w:t xml:space="preserve">) </w:t>
        </w:r>
      </w:ins>
      <w:ins w:id="702" w:author="John Estialbo (AV-PH)" w:date="2019-06-26T15:23:00Z">
        <w:r w:rsidR="00293C21">
          <w:t xml:space="preserve">revealed </w:t>
        </w:r>
      </w:ins>
      <w:ins w:id="703" w:author="John Estialbo (AV-PH)" w:date="2019-06-26T15:28:00Z">
        <w:r w:rsidR="00074CB8">
          <w:t xml:space="preserve">that these variants </w:t>
        </w:r>
      </w:ins>
      <w:ins w:id="704" w:author="John Estialbo (AV-PH)" w:date="2019-06-26T15:42:00Z">
        <w:r w:rsidR="00074CB8">
          <w:t>are still in development</w:t>
        </w:r>
      </w:ins>
      <w:ins w:id="705" w:author="John Estialbo (AV-PH)" w:date="2019-06-26T15:45:00Z">
        <w:r w:rsidR="00074CB8">
          <w:t>, as some of their functions are still not working properly.</w:t>
        </w:r>
      </w:ins>
    </w:p>
    <w:p w14:paraId="200E4732" w14:textId="77777777" w:rsidR="00790C4D" w:rsidRDefault="00074CB8">
      <w:pPr>
        <w:rPr>
          <w:ins w:id="706" w:author="John Estialbo (AV-PH)" w:date="2019-06-26T17:47:00Z"/>
        </w:rPr>
      </w:pPr>
      <w:ins w:id="707" w:author="John Estialbo (AV-PH)" w:date="2019-06-26T15:45:00Z">
        <w:r>
          <w:t xml:space="preserve">These variants </w:t>
        </w:r>
      </w:ins>
      <w:ins w:id="708" w:author="John Estialbo (AV-PH)" w:date="2019-06-26T15:28:00Z">
        <w:r w:rsidR="00293C21">
          <w:t>use a two-pronged approach</w:t>
        </w:r>
      </w:ins>
      <w:ins w:id="709" w:author="John Estialbo (AV-PH)" w:date="2019-06-26T15:30:00Z">
        <w:r w:rsidR="004C3322">
          <w:t xml:space="preserve">, shown in Figure </w:t>
        </w:r>
      </w:ins>
      <w:ins w:id="710" w:author="John Estialbo (AV-PH)" w:date="2019-06-26T15:50:00Z">
        <w:r w:rsidR="0056415B">
          <w:t>7</w:t>
        </w:r>
      </w:ins>
      <w:ins w:id="711" w:author="John Estialbo (AV-PH)" w:date="2019-06-26T15:48:00Z">
        <w:r w:rsidR="0056415B">
          <w:t xml:space="preserve"> (bottom)</w:t>
        </w:r>
      </w:ins>
      <w:ins w:id="712" w:author="John Estialbo (AV-PH)" w:date="2019-06-26T15:30:00Z">
        <w:r w:rsidR="004C3322">
          <w:t>,</w:t>
        </w:r>
      </w:ins>
      <w:ins w:id="713" w:author="John Estialbo (AV-PH)" w:date="2019-06-26T15:28:00Z">
        <w:r w:rsidR="00293C21">
          <w:t xml:space="preserve"> to deliver the final payload. </w:t>
        </w:r>
      </w:ins>
    </w:p>
    <w:p w14:paraId="22EE4863" w14:textId="77777777" w:rsidR="00790C4D" w:rsidRDefault="00790C4D">
      <w:pPr>
        <w:rPr>
          <w:ins w:id="714" w:author="John Estialbo (AV-PH)" w:date="2019-06-26T17:47:00Z"/>
        </w:rPr>
      </w:pPr>
    </w:p>
    <w:p w14:paraId="43026A4E" w14:textId="5ECE1451" w:rsidR="00CF7B74" w:rsidRPr="00205680" w:rsidDel="00293C21" w:rsidRDefault="00293C21">
      <w:pPr>
        <w:rPr>
          <w:del w:id="715" w:author="John Estialbo (AV-PH)" w:date="2019-06-26T15:28:00Z"/>
        </w:rPr>
        <w:pPrChange w:id="716" w:author="John Estialbo (AV-PH)" w:date="2019-06-26T15:28:00Z">
          <w:pPr>
            <w:pStyle w:val="Heading3"/>
          </w:pPr>
        </w:pPrChange>
      </w:pPr>
      <w:ins w:id="717" w:author="John Estialbo (AV-PH)" w:date="2019-06-26T15:28:00Z">
        <w:r>
          <w:t xml:space="preserve">It will first drop a DEX file (SHA-256: </w:t>
        </w:r>
        <w:r w:rsidRPr="00302D48">
          <w:t>a70c073c41cac0d28f259c335ec7d551488697c1624fb87924220ba4ea7fbbb7</w:t>
        </w:r>
        <w:r>
          <w:t>)</w:t>
        </w:r>
      </w:ins>
    </w:p>
    <w:p w14:paraId="4EB51CE2" w14:textId="77777777" w:rsidR="00CF7B74" w:rsidDel="00293C21" w:rsidRDefault="00CF7B74">
      <w:pPr>
        <w:rPr>
          <w:del w:id="718" w:author="John Estialbo (AV-PH)" w:date="2019-06-26T15:28:00Z"/>
          <w:rFonts w:eastAsia="SimSun"/>
          <w:color w:val="000000"/>
          <w:szCs w:val="22"/>
        </w:rPr>
      </w:pPr>
    </w:p>
    <w:p w14:paraId="1521EF2F" w14:textId="77777777" w:rsidR="00CF7B74" w:rsidDel="00293C21" w:rsidRDefault="00CF7B74">
      <w:pPr>
        <w:rPr>
          <w:del w:id="719" w:author="John Estialbo (AV-PH)" w:date="2019-06-26T15:28:00Z"/>
          <w:rFonts w:eastAsia="SimSun"/>
          <w:color w:val="000000"/>
          <w:szCs w:val="22"/>
        </w:rPr>
      </w:pPr>
      <w:del w:id="720" w:author="John Estialbo (AV-PH)" w:date="2019-06-26T15:28:00Z">
        <w:r w:rsidRPr="0024678B" w:rsidDel="00293C21">
          <w:rPr>
            <w:rFonts w:eastAsia="SimSun"/>
            <w:color w:val="000000"/>
            <w:szCs w:val="22"/>
          </w:rPr>
          <w:delText>We select a sample</w:delText>
        </w:r>
        <w:r w:rsidDel="00293C21">
          <w:rPr>
            <w:rFonts w:eastAsia="SimSun"/>
            <w:color w:val="000000"/>
            <w:szCs w:val="22"/>
          </w:rPr>
          <w:delText>,</w:delText>
        </w:r>
      </w:del>
    </w:p>
    <w:p w14:paraId="51E192D3" w14:textId="77777777" w:rsidR="00CF7B74" w:rsidRDefault="00CF7B74">
      <w:del w:id="721" w:author="John Estialbo (AV-PH)" w:date="2019-06-26T15:28:00Z">
        <w:r w:rsidDel="00293C21">
          <w:delText xml:space="preserve">sha256 is </w:delText>
        </w:r>
        <w:r w:rsidRPr="00B80E25" w:rsidDel="00293C21">
          <w:delText>003582253ed11bdc328fcaa26437d8c5d3bd9dad15f217eb092771f241975879</w:delText>
        </w:r>
        <w:r w:rsidDel="00293C21">
          <w:delText>. It will drop a new dex(</w:delText>
        </w:r>
        <w:r w:rsidRPr="00302D48" w:rsidDel="00293C21">
          <w:delText>a70c073c41cac0d28f259c335ec7d551488697c1624fb87924220ba4ea7fbbb7</w:delText>
        </w:r>
        <w:r w:rsidDel="00293C21">
          <w:delText>)</w:delText>
        </w:r>
      </w:del>
      <w:r>
        <w:t>.</w:t>
      </w:r>
      <w:ins w:id="722" w:author="John Estialbo (AV-PH)" w:date="2019-06-26T15:29:00Z">
        <w:r w:rsidR="004C3322">
          <w:t xml:space="preserve"> The DEX file</w:t>
        </w:r>
      </w:ins>
      <w:ins w:id="723" w:author="John Estialbo (AV-PH)" w:date="2019-06-26T15:47:00Z">
        <w:r w:rsidR="00074CB8">
          <w:t xml:space="preserve">, which is what we’ve seen as </w:t>
        </w:r>
      </w:ins>
      <w:ins w:id="724" w:author="John Estialbo (AV-PH)" w:date="2019-06-26T15:48:00Z">
        <w:r w:rsidR="00074CB8">
          <w:t xml:space="preserve">unfinished or still-in-development, was likely </w:t>
        </w:r>
      </w:ins>
      <w:ins w:id="725" w:author="John Estialbo (AV-PH)" w:date="2019-06-26T15:31:00Z">
        <w:r w:rsidR="004C3322">
          <w:t>intended this way to avoid AV detection.</w:t>
        </w:r>
      </w:ins>
    </w:p>
    <w:p w14:paraId="55CA7DB2" w14:textId="77777777" w:rsidR="00CF7B74" w:rsidRDefault="00CF7B74" w:rsidP="00CF7B74">
      <w:pPr>
        <w:jc w:val="center"/>
        <w:rPr>
          <w:ins w:id="726" w:author="John Estialbo (AV-PH)" w:date="2019-06-26T15:51:00Z"/>
        </w:rPr>
      </w:pPr>
      <w:r w:rsidRPr="00B35141">
        <w:rPr>
          <w:noProof/>
          <w:lang w:eastAsia="en-US"/>
        </w:rPr>
        <w:drawing>
          <wp:inline distT="0" distB="0" distL="0" distR="0" wp14:anchorId="2367C997" wp14:editId="5FAD6ADD">
            <wp:extent cx="4777099" cy="22390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82440" cy="2241513"/>
                    </a:xfrm>
                    <a:prstGeom prst="rect">
                      <a:avLst/>
                    </a:prstGeom>
                  </pic:spPr>
                </pic:pic>
              </a:graphicData>
            </a:graphic>
          </wp:inline>
        </w:drawing>
      </w:r>
    </w:p>
    <w:p w14:paraId="5444F5B9" w14:textId="314D88FC" w:rsidR="0056415B" w:rsidRDefault="0056415B" w:rsidP="00CF7B74">
      <w:pPr>
        <w:jc w:val="center"/>
        <w:rPr>
          <w:ins w:id="727" w:author="John Estialbo (AV-PH)" w:date="2019-06-26T15:49:00Z"/>
        </w:rPr>
      </w:pPr>
    </w:p>
    <w:p w14:paraId="74938ECC" w14:textId="77777777" w:rsidR="0056415B" w:rsidRDefault="0056415B" w:rsidP="00CF7B74">
      <w:pPr>
        <w:jc w:val="center"/>
      </w:pPr>
      <w:ins w:id="728" w:author="John Estialbo (AV-PH)" w:date="2019-06-26T15:49:00Z">
        <w:r w:rsidRPr="008F5014">
          <w:rPr>
            <w:rFonts w:eastAsia="SimSun"/>
            <w:noProof/>
            <w:color w:val="000000"/>
            <w:szCs w:val="22"/>
            <w:lang w:eastAsia="en-US"/>
          </w:rPr>
          <w:lastRenderedPageBreak/>
          <w:drawing>
            <wp:inline distT="0" distB="0" distL="0" distR="0" wp14:anchorId="4AA8EB2B" wp14:editId="4D52A776">
              <wp:extent cx="4616855" cy="2826343"/>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33983" cy="2836828"/>
                      </a:xfrm>
                      <a:prstGeom prst="rect">
                        <a:avLst/>
                      </a:prstGeom>
                    </pic:spPr>
                  </pic:pic>
                </a:graphicData>
              </a:graphic>
            </wp:inline>
          </w:drawing>
        </w:r>
      </w:ins>
    </w:p>
    <w:p w14:paraId="5BDA2B15" w14:textId="307B8BC9" w:rsidR="00CF7B74" w:rsidRDefault="00CF7B74" w:rsidP="00CF7B74">
      <w:pPr>
        <w:jc w:val="center"/>
      </w:pPr>
      <w:r w:rsidRPr="00302D48">
        <w:rPr>
          <w:noProof/>
        </w:rPr>
        <w:t xml:space="preserve"> </w:t>
      </w:r>
      <w:r w:rsidRPr="00205680">
        <w:t xml:space="preserve">Figure </w:t>
      </w:r>
      <w:del w:id="729" w:author="John Estialbo (AV-PH)" w:date="2019-06-26T15:50:00Z">
        <w:r w:rsidDel="0056415B">
          <w:delText>6</w:delText>
        </w:r>
      </w:del>
      <w:ins w:id="730" w:author="Microsoft Office User" w:date="2019-06-27T20:26:00Z">
        <w:r w:rsidR="00314EEB">
          <w:t>8</w:t>
        </w:r>
      </w:ins>
      <w:ins w:id="731" w:author="John Estialbo (AV-PH)" w:date="2019-06-26T15:50:00Z">
        <w:del w:id="732" w:author="Microsoft Office User" w:date="2019-06-27T20:26:00Z">
          <w:r w:rsidR="0056415B" w:rsidDel="00314EEB">
            <w:delText>7</w:delText>
          </w:r>
        </w:del>
      </w:ins>
      <w:r w:rsidRPr="00205680">
        <w:t xml:space="preserve">. </w:t>
      </w:r>
      <w:ins w:id="733" w:author="John Estialbo (AV-PH)" w:date="2019-06-26T15:28:00Z">
        <w:r w:rsidR="004C3322">
          <w:t xml:space="preserve">A sample of Anubis with the </w:t>
        </w:r>
      </w:ins>
      <w:del w:id="734" w:author="John Estialbo (AV-PH)" w:date="2019-06-26T15:28:00Z">
        <w:r w:rsidRPr="00205680" w:rsidDel="004C3322">
          <w:delText xml:space="preserve">Label is </w:delText>
        </w:r>
      </w:del>
      <w:r w:rsidRPr="00205680">
        <w:t xml:space="preserve">El </w:t>
      </w:r>
      <w:proofErr w:type="spellStart"/>
      <w:r w:rsidRPr="00205680">
        <w:t>Feneri</w:t>
      </w:r>
      <w:proofErr w:type="spellEnd"/>
      <w:ins w:id="735" w:author="John Estialbo (AV-PH)" w:date="2019-06-26T15:28:00Z">
        <w:r w:rsidR="004C3322">
          <w:t xml:space="preserve"> label</w:t>
        </w:r>
      </w:ins>
      <w:ins w:id="736" w:author="John Estialbo (AV-PH)" w:date="2019-06-26T15:48:00Z">
        <w:r w:rsidR="00074CB8">
          <w:t xml:space="preserve"> (top)</w:t>
        </w:r>
      </w:ins>
      <w:ins w:id="737" w:author="John Estialbo (AV-PH)" w:date="2019-06-26T15:49:00Z">
        <w:r w:rsidR="0056415B">
          <w:t>; the DEX file</w:t>
        </w:r>
      </w:ins>
      <w:ins w:id="738" w:author="John Estialbo (AV-PH)" w:date="2019-06-26T15:51:00Z">
        <w:r w:rsidR="0056415B">
          <w:t xml:space="preserve">’s structure, which is similar </w:t>
        </w:r>
      </w:ins>
      <w:ins w:id="739" w:author="John Estialbo (AV-PH)" w:date="2019-06-26T15:52:00Z">
        <w:r w:rsidR="0056415B">
          <w:t>to the initial dropper/APK (center);</w:t>
        </w:r>
      </w:ins>
      <w:ins w:id="740" w:author="John Estialbo (AV-PH)" w:date="2019-06-26T15:49:00Z">
        <w:r w:rsidR="0056415B">
          <w:t xml:space="preserve"> and its infection flow/how it drops the DEX file (bottom)</w:t>
        </w:r>
      </w:ins>
    </w:p>
    <w:p w14:paraId="5BB3B1F3" w14:textId="77777777" w:rsidR="00CF7B74" w:rsidDel="0056415B" w:rsidRDefault="00CF7B74" w:rsidP="00CF7B74">
      <w:pPr>
        <w:rPr>
          <w:del w:id="741" w:author="John Estialbo (AV-PH)" w:date="2019-06-26T15:50:00Z"/>
        </w:rPr>
      </w:pPr>
    </w:p>
    <w:p w14:paraId="17BE91A5" w14:textId="77777777" w:rsidR="00CF7B74" w:rsidDel="0056415B" w:rsidRDefault="00CF7B74" w:rsidP="00CF7B74">
      <w:pPr>
        <w:rPr>
          <w:del w:id="742" w:author="John Estialbo (AV-PH)" w:date="2019-06-26T15:50:00Z"/>
          <w:rFonts w:eastAsia="SimSun"/>
          <w:color w:val="000000"/>
          <w:szCs w:val="22"/>
        </w:rPr>
      </w:pPr>
    </w:p>
    <w:p w14:paraId="04E61CAB" w14:textId="77777777" w:rsidR="00CF7B74" w:rsidRPr="003B360C" w:rsidDel="004C3322" w:rsidRDefault="00CF7B74" w:rsidP="00CF7B74">
      <w:pPr>
        <w:rPr>
          <w:del w:id="743" w:author="John Estialbo (AV-PH)" w:date="2019-06-26T15:32:00Z"/>
          <w:rFonts w:ascii="SimSun" w:eastAsia="SimSun" w:hAnsi="SimSun" w:cs="SimSun"/>
          <w:color w:val="000000"/>
          <w:szCs w:val="22"/>
        </w:rPr>
      </w:pPr>
      <w:del w:id="744" w:author="John Estialbo (AV-PH)" w:date="2019-06-26T15:32:00Z">
        <w:r w:rsidRPr="005C58CD" w:rsidDel="004C3322">
          <w:rPr>
            <w:rFonts w:eastAsia="SimSun"/>
            <w:color w:val="000000"/>
            <w:szCs w:val="22"/>
          </w:rPr>
          <w:delText>We can conclude that</w:delText>
        </w:r>
        <w:r w:rsidDel="004C3322">
          <w:rPr>
            <w:rFonts w:eastAsia="SimSun"/>
            <w:color w:val="000000"/>
            <w:szCs w:val="22"/>
          </w:rPr>
          <w:delText xml:space="preserve"> </w:delText>
        </w:r>
        <w:r w:rsidRPr="00E956AC" w:rsidDel="004C3322">
          <w:rPr>
            <w:rFonts w:eastAsia="SimSun"/>
            <w:color w:val="000000"/>
            <w:szCs w:val="22"/>
            <w:highlight w:val="yellow"/>
          </w:rPr>
          <w:delText xml:space="preserve">new </w:delText>
        </w:r>
        <w:r w:rsidRPr="00E956AC" w:rsidDel="004C3322">
          <w:rPr>
            <w:rFonts w:eastAsia="SimSun" w:hint="eastAsia"/>
            <w:color w:val="000000"/>
            <w:szCs w:val="22"/>
            <w:highlight w:val="yellow"/>
          </w:rPr>
          <w:delText>A</w:delText>
        </w:r>
        <w:r w:rsidRPr="00E956AC" w:rsidDel="004C3322">
          <w:rPr>
            <w:rFonts w:eastAsia="SimSun"/>
            <w:color w:val="000000"/>
            <w:szCs w:val="22"/>
            <w:highlight w:val="yellow"/>
          </w:rPr>
          <w:delText>nubis completed two drops</w:delText>
        </w:r>
        <w:r w:rsidDel="004C3322">
          <w:rPr>
            <w:rFonts w:eastAsia="SimSun"/>
            <w:color w:val="000000"/>
            <w:szCs w:val="22"/>
          </w:rPr>
          <w:delText>.  Anubis drop one APK that drops a DEX.</w:delText>
        </w:r>
        <w:r w:rsidRPr="00EB0AB6" w:rsidDel="004C3322">
          <w:rPr>
            <w:rFonts w:eastAsia="SimSun" w:hint="eastAsia"/>
            <w:color w:val="000000"/>
            <w:szCs w:val="22"/>
          </w:rPr>
          <w:delText xml:space="preserve"> </w:delText>
        </w:r>
        <w:r w:rsidRPr="00EB0AB6" w:rsidDel="004C3322">
          <w:rPr>
            <w:rFonts w:eastAsia="SimSun"/>
            <w:color w:val="000000"/>
            <w:szCs w:val="22"/>
          </w:rPr>
          <w:delText>As we said before</w:delText>
        </w:r>
        <w:r w:rsidDel="004C3322">
          <w:rPr>
            <w:rFonts w:eastAsia="SimSun"/>
            <w:color w:val="000000"/>
            <w:szCs w:val="22"/>
          </w:rPr>
          <w:delText xml:space="preserve">, </w:delText>
        </w:r>
        <w:r w:rsidDel="004C3322">
          <w:rPr>
            <w:rFonts w:eastAsia="SimSun" w:hint="eastAsia"/>
            <w:color w:val="000000"/>
            <w:szCs w:val="22"/>
          </w:rPr>
          <w:delText>t</w:delText>
        </w:r>
        <w:r w:rsidRPr="001D40C0" w:rsidDel="004C3322">
          <w:rPr>
            <w:rFonts w:eastAsia="SimSun"/>
            <w:color w:val="000000"/>
            <w:szCs w:val="22"/>
          </w:rPr>
          <w:delText xml:space="preserve">he second dropped </w:delText>
        </w:r>
        <w:r w:rsidDel="004C3322">
          <w:rPr>
            <w:rFonts w:eastAsia="SimSun" w:hint="eastAsia"/>
            <w:color w:val="000000"/>
            <w:szCs w:val="22"/>
          </w:rPr>
          <w:delText>DEX</w:delText>
        </w:r>
        <w:r w:rsidDel="004C3322">
          <w:rPr>
            <w:rFonts w:eastAsia="SimSun"/>
            <w:color w:val="000000"/>
            <w:szCs w:val="22"/>
          </w:rPr>
          <w:delText xml:space="preserve"> </w:delText>
        </w:r>
        <w:r w:rsidRPr="001D40C0" w:rsidDel="004C3322">
          <w:rPr>
            <w:rFonts w:eastAsia="SimSun"/>
            <w:color w:val="000000"/>
            <w:szCs w:val="22"/>
          </w:rPr>
          <w:delText>like</w:delText>
        </w:r>
        <w:r w:rsidDel="004C3322">
          <w:rPr>
            <w:rFonts w:eastAsia="SimSun" w:hint="eastAsia"/>
            <w:color w:val="000000"/>
            <w:szCs w:val="22"/>
          </w:rPr>
          <w:delText>s</w:delText>
        </w:r>
        <w:r w:rsidRPr="001D40C0" w:rsidDel="004C3322">
          <w:rPr>
            <w:rFonts w:eastAsia="SimSun"/>
            <w:color w:val="000000"/>
            <w:szCs w:val="22"/>
          </w:rPr>
          <w:delText xml:space="preserve"> a</w:delText>
        </w:r>
        <w:r w:rsidDel="004C3322">
          <w:rPr>
            <w:rFonts w:eastAsia="SimSun" w:hint="eastAsia"/>
            <w:color w:val="000000"/>
            <w:szCs w:val="22"/>
          </w:rPr>
          <w:delText>n</w:delText>
        </w:r>
        <w:r w:rsidDel="004C3322">
          <w:rPr>
            <w:rFonts w:eastAsia="SimSun"/>
            <w:color w:val="000000"/>
            <w:szCs w:val="22"/>
          </w:rPr>
          <w:delText xml:space="preserve"> </w:delText>
        </w:r>
        <w:r w:rsidRPr="001D40C0" w:rsidDel="004C3322">
          <w:rPr>
            <w:rFonts w:eastAsia="SimSun"/>
            <w:color w:val="000000"/>
            <w:szCs w:val="22"/>
          </w:rPr>
          <w:delText>unfinished demo</w:delText>
        </w:r>
        <w:r w:rsidDel="004C3322">
          <w:delText xml:space="preserve">. </w:delText>
        </w:r>
        <w:r w:rsidDel="004C3322">
          <w:rPr>
            <w:rFonts w:hint="eastAsia"/>
          </w:rPr>
          <w:delText>This</w:delText>
        </w:r>
        <w:r w:rsidDel="004C3322">
          <w:delText xml:space="preserve"> </w:delText>
        </w:r>
        <w:r w:rsidDel="004C3322">
          <w:rPr>
            <w:rFonts w:hint="eastAsia"/>
          </w:rPr>
          <w:delText>is</w:delText>
        </w:r>
        <w:r w:rsidDel="004C3322">
          <w:delText xml:space="preserve"> </w:delText>
        </w:r>
        <w:r w:rsidDel="004C3322">
          <w:rPr>
            <w:rFonts w:hint="eastAsia"/>
          </w:rPr>
          <w:delText>good</w:delText>
        </w:r>
        <w:r w:rsidDel="004C3322">
          <w:delText xml:space="preserve"> </w:delText>
        </w:r>
        <w:r w:rsidDel="004C3322">
          <w:rPr>
            <w:rFonts w:hint="eastAsia"/>
          </w:rPr>
          <w:delText>method</w:delText>
        </w:r>
        <w:r w:rsidDel="004C3322">
          <w:delText xml:space="preserve"> </w:delText>
        </w:r>
        <w:r w:rsidDel="004C3322">
          <w:rPr>
            <w:rFonts w:hint="eastAsia"/>
          </w:rPr>
          <w:delText>to</w:delText>
        </w:r>
        <w:r w:rsidDel="004C3322">
          <w:delText xml:space="preserve"> </w:delText>
        </w:r>
        <w:r w:rsidRPr="003B360C" w:rsidDel="004C3322">
          <w:delText>escape</w:delText>
        </w:r>
        <w:r w:rsidDel="004C3322">
          <w:delText xml:space="preserve"> </w:delText>
        </w:r>
        <w:r w:rsidDel="004C3322">
          <w:rPr>
            <w:rFonts w:hint="eastAsia"/>
          </w:rPr>
          <w:delText>anti</w:delText>
        </w:r>
        <w:r w:rsidDel="004C3322">
          <w:delText>-</w:delText>
        </w:r>
        <w:r w:rsidDel="004C3322">
          <w:rPr>
            <w:rFonts w:hint="eastAsia"/>
          </w:rPr>
          <w:delText>virus</w:delText>
        </w:r>
        <w:r w:rsidDel="004C3322">
          <w:delText xml:space="preserve"> </w:delText>
        </w:r>
        <w:r w:rsidDel="004C3322">
          <w:rPr>
            <w:rFonts w:hint="eastAsia"/>
          </w:rPr>
          <w:delText>detection</w:delText>
        </w:r>
        <w:r w:rsidDel="004C3322">
          <w:rPr>
            <w:rFonts w:ascii="SimSun" w:eastAsia="SimSun" w:hAnsi="SimSun" w:cs="SimSun"/>
          </w:rPr>
          <w:delText>.</w:delText>
        </w:r>
      </w:del>
    </w:p>
    <w:p w14:paraId="0AE688AB" w14:textId="77777777" w:rsidR="00CF7B74" w:rsidDel="0056415B" w:rsidRDefault="00CF7B74" w:rsidP="00CF7B74">
      <w:pPr>
        <w:jc w:val="center"/>
        <w:rPr>
          <w:del w:id="745" w:author="John Estialbo (AV-PH)" w:date="2019-06-26T15:50:00Z"/>
          <w:rFonts w:eastAsia="SimSun"/>
          <w:color w:val="000000"/>
          <w:szCs w:val="22"/>
        </w:rPr>
      </w:pPr>
      <w:del w:id="746" w:author="John Estialbo (AV-PH)" w:date="2019-06-26T15:49:00Z">
        <w:r w:rsidRPr="008F5014" w:rsidDel="0056415B">
          <w:rPr>
            <w:rFonts w:eastAsia="SimSun"/>
            <w:noProof/>
            <w:color w:val="000000"/>
            <w:szCs w:val="22"/>
            <w:lang w:eastAsia="en-US"/>
          </w:rPr>
          <w:drawing>
            <wp:inline distT="0" distB="0" distL="0" distR="0" wp14:anchorId="76EF47B6" wp14:editId="549EF5E5">
              <wp:extent cx="4616855" cy="2826343"/>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33983" cy="2836828"/>
                      </a:xfrm>
                      <a:prstGeom prst="rect">
                        <a:avLst/>
                      </a:prstGeom>
                    </pic:spPr>
                  </pic:pic>
                </a:graphicData>
              </a:graphic>
            </wp:inline>
          </w:drawing>
        </w:r>
      </w:del>
    </w:p>
    <w:p w14:paraId="4915B29B" w14:textId="77777777" w:rsidR="004C3322" w:rsidRDefault="00CF7B74" w:rsidP="00CF7B74">
      <w:pPr>
        <w:ind w:left="360"/>
        <w:jc w:val="center"/>
        <w:rPr>
          <w:rFonts w:eastAsia="SimSun"/>
          <w:color w:val="000000"/>
          <w:szCs w:val="22"/>
        </w:rPr>
      </w:pPr>
      <w:del w:id="747" w:author="John Estialbo (AV-PH)" w:date="2019-06-26T15:50:00Z">
        <w:r w:rsidRPr="00205680" w:rsidDel="0056415B">
          <w:delText xml:space="preserve">Figure </w:delText>
        </w:r>
      </w:del>
      <w:del w:id="748" w:author="John Estialbo (AV-PH)" w:date="2019-06-26T15:32:00Z">
        <w:r w:rsidDel="004C3322">
          <w:delText>7</w:delText>
        </w:r>
      </w:del>
      <w:del w:id="749" w:author="John Estialbo (AV-PH)" w:date="2019-06-26T15:50:00Z">
        <w:r w:rsidRPr="00205680" w:rsidDel="0056415B">
          <w:delText xml:space="preserve">. </w:delText>
        </w:r>
      </w:del>
      <w:del w:id="750" w:author="John Estialbo (AV-PH)" w:date="2019-06-26T15:32:00Z">
        <w:r w:rsidDel="004C3322">
          <w:delText>New</w:delText>
        </w:r>
      </w:del>
      <w:del w:id="751" w:author="John Estialbo (AV-PH)" w:date="2019-06-26T15:50:00Z">
        <w:r w:rsidDel="0056415B">
          <w:delText xml:space="preserve"> </w:delText>
        </w:r>
        <w:r w:rsidDel="0056415B">
          <w:rPr>
            <w:rFonts w:eastAsia="SimSun" w:hint="eastAsia"/>
            <w:color w:val="000000"/>
            <w:szCs w:val="22"/>
          </w:rPr>
          <w:delText>A</w:delText>
        </w:r>
        <w:r w:rsidRPr="005C58CD" w:rsidDel="0056415B">
          <w:rPr>
            <w:rFonts w:eastAsia="SimSun"/>
            <w:color w:val="000000"/>
            <w:szCs w:val="22"/>
          </w:rPr>
          <w:delText xml:space="preserve">nubis </w:delText>
        </w:r>
      </w:del>
      <w:del w:id="752" w:author="John Estialbo (AV-PH)" w:date="2019-06-26T15:32:00Z">
        <w:r w:rsidRPr="005C58CD" w:rsidDel="004C3322">
          <w:rPr>
            <w:rFonts w:eastAsia="SimSun"/>
            <w:color w:val="000000"/>
            <w:szCs w:val="22"/>
          </w:rPr>
          <w:delText>completed two drop</w:delText>
        </w:r>
        <w:r w:rsidDel="004C3322">
          <w:rPr>
            <w:rFonts w:eastAsia="SimSun"/>
            <w:color w:val="000000"/>
            <w:szCs w:val="22"/>
          </w:rPr>
          <w:delText>s</w:delText>
        </w:r>
      </w:del>
    </w:p>
    <w:p w14:paraId="6071BDC5" w14:textId="77777777" w:rsidR="00CF7B74" w:rsidRDefault="004C3322" w:rsidP="00CF7B74">
      <w:ins w:id="753" w:author="John Estialbo (AV-PH)" w:date="2019-06-26T15:33:00Z">
        <w:r>
          <w:rPr>
            <w:rFonts w:eastAsia="SimSun"/>
            <w:color w:val="000000"/>
            <w:szCs w:val="22"/>
          </w:rPr>
          <w:t xml:space="preserve">Using these samples, we were able to </w:t>
        </w:r>
      </w:ins>
      <w:ins w:id="754" w:author="John Estialbo (AV-PH)" w:date="2019-06-26T15:34:00Z">
        <w:r>
          <w:rPr>
            <w:rFonts w:eastAsia="SimSun"/>
            <w:color w:val="000000"/>
            <w:szCs w:val="22"/>
          </w:rPr>
          <w:t xml:space="preserve">find </w:t>
        </w:r>
      </w:ins>
      <w:del w:id="755" w:author="John Estialbo (AV-PH)" w:date="2019-06-26T15:34:00Z">
        <w:r w:rsidR="00CF7B74" w:rsidDel="004C3322">
          <w:rPr>
            <w:rFonts w:eastAsia="SimSun"/>
            <w:color w:val="000000"/>
            <w:szCs w:val="22"/>
          </w:rPr>
          <w:delText xml:space="preserve">Based on these sample, </w:delText>
        </w:r>
        <w:r w:rsidR="00CF7B74" w:rsidRPr="002229E4" w:rsidDel="004C3322">
          <w:delText xml:space="preserve">we </w:delText>
        </w:r>
        <w:r w:rsidR="00CF7B74" w:rsidDel="004C3322">
          <w:delText xml:space="preserve">found </w:delText>
        </w:r>
      </w:del>
      <w:del w:id="756" w:author="John Estialbo (AV-PH)" w:date="2019-06-26T15:50:00Z">
        <w:r w:rsidR="00CF7B74" w:rsidDel="0056415B">
          <w:delText xml:space="preserve">other </w:delText>
        </w:r>
      </w:del>
      <w:r w:rsidR="00CF7B74" w:rsidRPr="002229E4">
        <w:t xml:space="preserve">Anubis </w:t>
      </w:r>
      <w:r w:rsidR="00CF7B74">
        <w:t xml:space="preserve">samples </w:t>
      </w:r>
      <w:r w:rsidR="00CF7B74" w:rsidRPr="002229E4">
        <w:t>on Google</w:t>
      </w:r>
      <w:r w:rsidR="00CF7B74">
        <w:t xml:space="preserve"> P</w:t>
      </w:r>
      <w:r w:rsidR="00CF7B74" w:rsidRPr="002229E4">
        <w:t>lay</w:t>
      </w:r>
      <w:r w:rsidR="00CF7B74">
        <w:t xml:space="preserve">. </w:t>
      </w:r>
      <w:ins w:id="757" w:author="John Estialbo (AV-PH)" w:date="2019-06-26T15:35:00Z">
        <w:r>
          <w:t xml:space="preserve">Like the El </w:t>
        </w:r>
        <w:proofErr w:type="spellStart"/>
        <w:r>
          <w:t>Feneri</w:t>
        </w:r>
        <w:proofErr w:type="spellEnd"/>
        <w:r>
          <w:t xml:space="preserve"> label suggests, </w:t>
        </w:r>
      </w:ins>
      <w:del w:id="758" w:author="John Estialbo (AV-PH)" w:date="2019-06-26T15:35:00Z">
        <w:r w:rsidR="00CF7B74" w:rsidRPr="005F0AF0" w:rsidDel="004C3322">
          <w:delText>T</w:delText>
        </w:r>
      </w:del>
      <w:ins w:id="759" w:author="John Estialbo (AV-PH)" w:date="2019-06-26T15:35:00Z">
        <w:r>
          <w:t>t</w:t>
        </w:r>
      </w:ins>
      <w:r w:rsidR="00CF7B74" w:rsidRPr="005F0AF0">
        <w:t>hese apps are disguised as flashlight</w:t>
      </w:r>
      <w:del w:id="760" w:author="John Estialbo (AV-PH)" w:date="2019-06-26T15:35:00Z">
        <w:r w:rsidR="00CF7B74" w:rsidRPr="005F0AF0" w:rsidDel="004C3322">
          <w:delText>s</w:delText>
        </w:r>
      </w:del>
      <w:ins w:id="761" w:author="John Estialbo (AV-PH)" w:date="2019-06-26T15:35:00Z">
        <w:r>
          <w:t xml:space="preserve"> apps, as shown in Figure </w:t>
        </w:r>
      </w:ins>
      <w:ins w:id="762" w:author="John Estialbo (AV-PH)" w:date="2019-06-26T15:50:00Z">
        <w:r w:rsidR="0056415B">
          <w:t>8</w:t>
        </w:r>
      </w:ins>
      <w:ins w:id="763" w:author="John Estialbo (AV-PH)" w:date="2019-06-26T15:35:00Z">
        <w:r>
          <w:t>.</w:t>
        </w:r>
      </w:ins>
      <w:del w:id="764" w:author="John Estialbo (AV-PH)" w:date="2019-06-26T15:36:00Z">
        <w:r w:rsidR="00CF7B74" w:rsidDel="004C3322">
          <w:delText>, such as:</w:delText>
        </w:r>
      </w:del>
      <w:r w:rsidR="00CF7B74">
        <w:t xml:space="preserve"> </w:t>
      </w:r>
      <w:ins w:id="765" w:author="John Estialbo (AV-PH)" w:date="2019-06-26T16:29:00Z">
        <w:r w:rsidR="003D0A9C">
          <w:t>While t</w:t>
        </w:r>
      </w:ins>
      <w:ins w:id="766" w:author="John Estialbo (AV-PH)" w:date="2019-06-26T15:51:00Z">
        <w:r w:rsidR="0056415B">
          <w:t>hese apps are already taken down on Google Play</w:t>
        </w:r>
      </w:ins>
      <w:ins w:id="767" w:author="John Estialbo (AV-PH)" w:date="2019-06-26T16:29:00Z">
        <w:r w:rsidR="003D0A9C">
          <w:t xml:space="preserve">, </w:t>
        </w:r>
      </w:ins>
      <w:ins w:id="768" w:author="John Estialbo (AV-PH)" w:date="2019-06-26T16:30:00Z">
        <w:r w:rsidR="003D0A9C">
          <w:t xml:space="preserve">some of these apps had significant downloads, with </w:t>
        </w:r>
      </w:ins>
      <w:ins w:id="769" w:author="John Estialbo (AV-PH)" w:date="2019-06-26T16:31:00Z">
        <w:r w:rsidR="003D0A9C">
          <w:t>one of them being downloaded and installed over a hundred thousand times.</w:t>
        </w:r>
      </w:ins>
    </w:p>
    <w:p w14:paraId="068A2A21" w14:textId="068D0218" w:rsidR="00CF7B74" w:rsidRDefault="00CF7B74" w:rsidP="00CF7B74">
      <w:pPr>
        <w:jc w:val="center"/>
      </w:pPr>
      <w:r w:rsidRPr="005F0AF0">
        <w:rPr>
          <w:noProof/>
          <w:lang w:eastAsia="en-US"/>
        </w:rPr>
        <w:drawing>
          <wp:inline distT="0" distB="0" distL="0" distR="0" wp14:anchorId="714C37DE" wp14:editId="3E63EC28">
            <wp:extent cx="2610638" cy="2221832"/>
            <wp:effectExtent l="0" t="0" r="571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20191" cy="2229962"/>
                    </a:xfrm>
                    <a:prstGeom prst="rect">
                      <a:avLst/>
                    </a:prstGeom>
                  </pic:spPr>
                </pic:pic>
              </a:graphicData>
            </a:graphic>
          </wp:inline>
        </w:drawing>
      </w:r>
      <w:ins w:id="770" w:author="Microsoft Office User" w:date="2019-06-27T13:47:00Z">
        <w:r w:rsidR="001144B3" w:rsidRPr="001144B3">
          <w:rPr>
            <w:noProof/>
            <w:lang w:eastAsia="en-US"/>
          </w:rPr>
          <w:t xml:space="preserve"> </w:t>
        </w:r>
      </w:ins>
      <w:moveToRangeStart w:id="771" w:author="Microsoft Office User" w:date="2019-06-27T13:47:00Z" w:name="move12456724"/>
      <w:moveTo w:id="772" w:author="Microsoft Office User" w:date="2019-06-27T13:47:00Z">
        <w:r w:rsidR="001144B3" w:rsidRPr="005F0AF0">
          <w:rPr>
            <w:noProof/>
            <w:lang w:eastAsia="en-US"/>
          </w:rPr>
          <w:drawing>
            <wp:inline distT="0" distB="0" distL="0" distR="0" wp14:anchorId="3021C7A9" wp14:editId="3A979CC5">
              <wp:extent cx="3286439" cy="1844408"/>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22806" cy="1864818"/>
                      </a:xfrm>
                      <a:prstGeom prst="rect">
                        <a:avLst/>
                      </a:prstGeom>
                    </pic:spPr>
                  </pic:pic>
                </a:graphicData>
              </a:graphic>
            </wp:inline>
          </w:drawing>
        </w:r>
      </w:moveTo>
      <w:moveToRangeEnd w:id="771"/>
    </w:p>
    <w:p w14:paraId="7D7ED541" w14:textId="601FBB90" w:rsidR="00CF7B74" w:rsidRPr="001144B3" w:rsidRDefault="00CF7B74" w:rsidP="00CF7B74">
      <w:pPr>
        <w:ind w:left="360"/>
        <w:jc w:val="center"/>
        <w:rPr>
          <w:rFonts w:ascii="SimSun" w:eastAsia="SimSun" w:hAnsi="SimSun" w:cs="SimSun"/>
          <w:rPrChange w:id="773" w:author="Microsoft Office User" w:date="2019-06-27T13:51:00Z">
            <w:rPr/>
          </w:rPrChange>
        </w:rPr>
      </w:pPr>
      <w:bookmarkStart w:id="774" w:name="OLE_LINK24"/>
      <w:bookmarkStart w:id="775" w:name="OLE_LINK25"/>
      <w:r w:rsidRPr="00205680">
        <w:t xml:space="preserve">Figure </w:t>
      </w:r>
      <w:ins w:id="776" w:author="Microsoft Office User" w:date="2019-06-27T20:26:00Z">
        <w:r w:rsidR="00314EEB">
          <w:t>9</w:t>
        </w:r>
      </w:ins>
      <w:bookmarkEnd w:id="774"/>
      <w:bookmarkEnd w:id="775"/>
      <w:del w:id="777" w:author="Microsoft Office User" w:date="2019-06-27T20:26:00Z">
        <w:r w:rsidDel="00314EEB">
          <w:delText>8</w:delText>
        </w:r>
      </w:del>
      <w:r w:rsidRPr="00205680">
        <w:t xml:space="preserve">. </w:t>
      </w:r>
      <w:ins w:id="778" w:author="John Estialbo (AV-PH)" w:date="2019-06-26T15:51:00Z">
        <w:r w:rsidR="0056415B">
          <w:t xml:space="preserve">An example of an </w:t>
        </w:r>
      </w:ins>
      <w:ins w:id="779" w:author="John Estialbo (AV-PH)" w:date="2019-06-26T15:50:00Z">
        <w:r w:rsidR="0056415B">
          <w:t xml:space="preserve">Anubis-embedded </w:t>
        </w:r>
      </w:ins>
      <w:del w:id="780" w:author="John Estialbo (AV-PH)" w:date="2019-06-26T15:51:00Z">
        <w:r w:rsidDel="0056415B">
          <w:delText xml:space="preserve">Malicious </w:delText>
        </w:r>
      </w:del>
      <w:r>
        <w:t>app in Google Play</w:t>
      </w:r>
      <w:ins w:id="781" w:author="Microsoft Office User" w:date="2019-06-27T13:53:00Z">
        <w:r w:rsidR="001144B3">
          <w:t xml:space="preserve"> and </w:t>
        </w:r>
      </w:ins>
      <w:ins w:id="782" w:author="Microsoft Office User" w:date="2019-06-27T13:51:00Z">
        <w:r w:rsidR="001144B3" w:rsidRPr="001144B3">
          <w:rPr>
            <w:rFonts w:eastAsia="SimSun"/>
            <w:color w:val="000000" w:themeColor="text1"/>
            <w:rPrChange w:id="783" w:author="Microsoft Office User" w:date="2019-06-27T13:52:00Z">
              <w:rPr>
                <w:rFonts w:ascii="SimSun" w:eastAsia="SimSun" w:hAnsi="SimSun" w:cs="SimSun"/>
              </w:rPr>
            </w:rPrChange>
          </w:rPr>
          <w:t xml:space="preserve">dropped </w:t>
        </w:r>
      </w:ins>
      <w:proofErr w:type="spellStart"/>
      <w:ins w:id="784" w:author="Microsoft Office User" w:date="2019-06-27T13:52:00Z">
        <w:r w:rsidR="001144B3" w:rsidRPr="001144B3">
          <w:rPr>
            <w:rFonts w:eastAsia="SimSun"/>
            <w:color w:val="000000" w:themeColor="text1"/>
            <w:rPrChange w:id="785" w:author="Microsoft Office User" w:date="2019-06-27T13:52:00Z">
              <w:rPr>
                <w:rFonts w:ascii="SimSun" w:eastAsia="SimSun" w:hAnsi="SimSun" w:cs="SimSun"/>
              </w:rPr>
            </w:rPrChange>
          </w:rPr>
          <w:t>dex</w:t>
        </w:r>
        <w:proofErr w:type="spellEnd"/>
        <w:r w:rsidR="001144B3" w:rsidRPr="001144B3">
          <w:rPr>
            <w:rFonts w:eastAsia="SimSun"/>
            <w:color w:val="000000" w:themeColor="text1"/>
            <w:rPrChange w:id="786" w:author="Microsoft Office User" w:date="2019-06-27T13:52:00Z">
              <w:rPr>
                <w:rFonts w:ascii="SimSun" w:eastAsia="SimSun" w:hAnsi="SimSun" w:cs="SimSun"/>
              </w:rPr>
            </w:rPrChange>
          </w:rPr>
          <w:t xml:space="preserve"> </w:t>
        </w:r>
        <w:r w:rsidR="001144B3" w:rsidRPr="001144B3">
          <w:rPr>
            <w:color w:val="000000" w:themeColor="text1"/>
            <w:rPrChange w:id="787" w:author="Microsoft Office User" w:date="2019-06-27T13:52:00Z">
              <w:rPr/>
            </w:rPrChange>
          </w:rPr>
          <w:t>structure</w:t>
        </w:r>
        <w:r w:rsidR="001144B3">
          <w:rPr>
            <w:color w:val="000000" w:themeColor="text1"/>
          </w:rPr>
          <w:t xml:space="preserve"> </w:t>
        </w:r>
      </w:ins>
    </w:p>
    <w:p w14:paraId="05C81155" w14:textId="2A5BB317" w:rsidR="0056415B" w:rsidRDefault="0056415B">
      <w:pPr>
        <w:rPr>
          <w:ins w:id="788" w:author="John Estialbo (AV-PH)" w:date="2019-06-26T17:48:00Z"/>
        </w:rPr>
        <w:pPrChange w:id="789" w:author="John Estialbo (AV-PH)" w:date="2019-06-26T15:54:00Z">
          <w:pPr>
            <w:jc w:val="center"/>
          </w:pPr>
        </w:pPrChange>
      </w:pPr>
    </w:p>
    <w:p w14:paraId="1AF24AE1" w14:textId="77777777" w:rsidR="00790C4D" w:rsidRDefault="00790C4D">
      <w:pPr>
        <w:rPr>
          <w:ins w:id="790" w:author="John Estialbo (AV-PH)" w:date="2019-06-26T15:54:00Z"/>
        </w:rPr>
        <w:pPrChange w:id="791" w:author="John Estialbo (AV-PH)" w:date="2019-06-26T15:54:00Z">
          <w:pPr>
            <w:jc w:val="center"/>
          </w:pPr>
        </w:pPrChange>
      </w:pPr>
    </w:p>
    <w:p w14:paraId="674DA0F3" w14:textId="77777777" w:rsidR="0056415B" w:rsidRDefault="0056415B" w:rsidP="0056415B">
      <w:pPr>
        <w:pStyle w:val="Heading2"/>
        <w:rPr>
          <w:ins w:id="792" w:author="John Estialbo (AV-PH)" w:date="2019-06-26T15:54:00Z"/>
        </w:rPr>
      </w:pPr>
      <w:ins w:id="793" w:author="John Estialbo (AV-PH)" w:date="2019-06-26T15:54:00Z">
        <w:r w:rsidRPr="0056415B">
          <w:t xml:space="preserve">Correlating Anubis’ Command-and-Control (C&amp;C) </w:t>
        </w:r>
        <w:r>
          <w:t>Communications</w:t>
        </w:r>
      </w:ins>
    </w:p>
    <w:p w14:paraId="28247786" w14:textId="77777777" w:rsidR="00CF7B74" w:rsidDel="0056415B" w:rsidRDefault="0056415B">
      <w:pPr>
        <w:rPr>
          <w:del w:id="794" w:author="John Estialbo (AV-PH)" w:date="2019-06-26T15:54:00Z"/>
        </w:rPr>
        <w:pPrChange w:id="795" w:author="John Estialbo (AV-PH)" w:date="2019-06-26T15:55:00Z">
          <w:pPr>
            <w:jc w:val="center"/>
          </w:pPr>
        </w:pPrChange>
      </w:pPr>
      <w:ins w:id="796" w:author="John Estialbo (AV-PH)" w:date="2019-06-26T15:55:00Z">
        <w:r>
          <w:t xml:space="preserve">Anubis’ C&amp;C servers are distributed in different countries, </w:t>
        </w:r>
      </w:ins>
      <w:moveFromRangeStart w:id="797" w:author="Microsoft Office User" w:date="2019-06-27T13:47:00Z" w:name="move12456724"/>
      <w:moveFrom w:id="798" w:author="Microsoft Office User" w:date="2019-06-27T13:47:00Z">
        <w:r w:rsidR="00CF7B74" w:rsidRPr="005F0AF0" w:rsidDel="0056415B">
          <w:rPr>
            <w:noProof/>
            <w:lang w:eastAsia="en-US"/>
          </w:rPr>
          <w:drawing>
            <wp:inline distT="0" distB="0" distL="0" distR="0" wp14:anchorId="311DE117" wp14:editId="6250F8A2">
              <wp:extent cx="3828516" cy="214863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60004" cy="2166303"/>
                      </a:xfrm>
                      <a:prstGeom prst="rect">
                        <a:avLst/>
                      </a:prstGeom>
                    </pic:spPr>
                  </pic:pic>
                </a:graphicData>
              </a:graphic>
            </wp:inline>
          </w:drawing>
        </w:r>
      </w:moveFrom>
      <w:moveFromRangeEnd w:id="797"/>
    </w:p>
    <w:p w14:paraId="1A0A2314" w14:textId="77777777" w:rsidR="00CF7B74" w:rsidRPr="0056415B" w:rsidDel="0056415B" w:rsidRDefault="00CF7B74">
      <w:pPr>
        <w:rPr>
          <w:del w:id="799" w:author="John Estialbo (AV-PH)" w:date="2019-06-26T15:52:00Z"/>
          <w:b/>
          <w:rPrChange w:id="800" w:author="John Estialbo (AV-PH)" w:date="2019-06-26T15:53:00Z">
            <w:rPr>
              <w:del w:id="801" w:author="John Estialbo (AV-PH)" w:date="2019-06-26T15:52:00Z"/>
            </w:rPr>
          </w:rPrChange>
        </w:rPr>
        <w:pPrChange w:id="802" w:author="John Estialbo (AV-PH)" w:date="2019-06-26T15:55:00Z">
          <w:pPr>
            <w:ind w:left="360"/>
            <w:jc w:val="center"/>
          </w:pPr>
        </w:pPrChange>
      </w:pPr>
      <w:del w:id="803" w:author="John Estialbo (AV-PH)" w:date="2019-06-26T15:52:00Z">
        <w:r w:rsidRPr="0056415B" w:rsidDel="0056415B">
          <w:rPr>
            <w:b/>
            <w:rPrChange w:id="804" w:author="John Estialbo (AV-PH)" w:date="2019-06-26T15:53:00Z">
              <w:rPr/>
            </w:rPrChange>
          </w:rPr>
          <w:delText>Figure 9. Label is El Feneri and the dropped DEX structure is similar to Figure 6</w:delText>
        </w:r>
      </w:del>
    </w:p>
    <w:p w14:paraId="11F0701D" w14:textId="77777777" w:rsidR="00CF7B74" w:rsidRPr="0056415B" w:rsidDel="0056415B" w:rsidRDefault="00CF7B74">
      <w:pPr>
        <w:rPr>
          <w:del w:id="805" w:author="John Estialbo (AV-PH)" w:date="2019-06-26T15:52:00Z"/>
          <w:rFonts w:eastAsia="SimSun"/>
          <w:b/>
          <w:color w:val="000000"/>
          <w:szCs w:val="22"/>
          <w:rPrChange w:id="806" w:author="John Estialbo (AV-PH)" w:date="2019-06-26T15:53:00Z">
            <w:rPr>
              <w:del w:id="807" w:author="John Estialbo (AV-PH)" w:date="2019-06-26T15:52:00Z"/>
              <w:rFonts w:eastAsia="SimSun"/>
              <w:color w:val="000000"/>
              <w:szCs w:val="22"/>
            </w:rPr>
          </w:rPrChange>
        </w:rPr>
      </w:pPr>
    </w:p>
    <w:p w14:paraId="25E8BEE3" w14:textId="77777777" w:rsidR="00C854C8" w:rsidRDefault="00CF7B74" w:rsidP="00AE7950">
      <w:pPr>
        <w:rPr>
          <w:ins w:id="808" w:author="Microsoft Office User" w:date="2019-06-28T10:06:00Z"/>
          <w:rFonts w:eastAsia="SimSun"/>
          <w:color w:val="000000"/>
          <w:szCs w:val="22"/>
        </w:rPr>
      </w:pPr>
      <w:del w:id="809" w:author="John Estialbo (AV-PH)" w:date="2019-06-26T15:55:00Z">
        <w:r w:rsidDel="0056415B">
          <w:rPr>
            <w:rFonts w:eastAsia="SimSun" w:hint="eastAsia"/>
            <w:color w:val="000000"/>
            <w:szCs w:val="22"/>
          </w:rPr>
          <w:delText>O</w:delText>
        </w:r>
        <w:r w:rsidRPr="00233720" w:rsidDel="0056415B">
          <w:rPr>
            <w:rFonts w:eastAsia="SimSun"/>
            <w:color w:val="000000"/>
            <w:szCs w:val="22"/>
          </w:rPr>
          <w:delText>n the other hand</w:delText>
        </w:r>
        <w:r w:rsidDel="0056415B">
          <w:rPr>
            <w:rFonts w:eastAsia="SimSun"/>
            <w:color w:val="000000"/>
            <w:szCs w:val="22"/>
          </w:rPr>
          <w:delText xml:space="preserve">, we </w:delText>
        </w:r>
        <w:r w:rsidRPr="00233720" w:rsidDel="0056415B">
          <w:rPr>
            <w:rFonts w:eastAsia="SimSun"/>
            <w:color w:val="000000"/>
            <w:szCs w:val="22"/>
          </w:rPr>
          <w:delText>analyze</w:delText>
        </w:r>
        <w:r w:rsidDel="0056415B">
          <w:rPr>
            <w:rFonts w:eastAsia="SimSun"/>
            <w:color w:val="000000"/>
            <w:szCs w:val="22"/>
          </w:rPr>
          <w:delText xml:space="preserve"> </w:delText>
        </w:r>
        <w:r w:rsidDel="0056415B">
          <w:rPr>
            <w:rFonts w:eastAsia="SimSun" w:hint="eastAsia"/>
            <w:color w:val="000000"/>
            <w:szCs w:val="22"/>
          </w:rPr>
          <w:delText>Anubis</w:delText>
        </w:r>
        <w:r w:rsidDel="0056415B">
          <w:rPr>
            <w:rFonts w:eastAsia="SimSun"/>
            <w:color w:val="000000"/>
            <w:szCs w:val="22"/>
          </w:rPr>
          <w:delText xml:space="preserve">’s c2 server. </w:delText>
        </w:r>
        <w:r w:rsidRPr="001F3D9C" w:rsidDel="0056415B">
          <w:rPr>
            <w:rFonts w:eastAsia="SimSun"/>
            <w:color w:val="000000"/>
            <w:szCs w:val="22"/>
          </w:rPr>
          <w:delText>Although c2</w:delText>
        </w:r>
        <w:r w:rsidDel="0056415B">
          <w:rPr>
            <w:rFonts w:eastAsia="SimSun"/>
            <w:color w:val="000000"/>
            <w:szCs w:val="22"/>
          </w:rPr>
          <w:delText xml:space="preserve"> server</w:delText>
        </w:r>
        <w:r w:rsidRPr="001F3D9C" w:rsidDel="0056415B">
          <w:rPr>
            <w:rFonts w:eastAsia="SimSun"/>
            <w:color w:val="000000"/>
            <w:szCs w:val="22"/>
          </w:rPr>
          <w:delText xml:space="preserve"> is distributed in different countries,</w:delText>
        </w:r>
        <w:r w:rsidDel="0056415B">
          <w:rPr>
            <w:rFonts w:eastAsia="SimSun"/>
            <w:color w:val="000000"/>
            <w:szCs w:val="22"/>
          </w:rPr>
          <w:delText xml:space="preserve"> </w:delText>
        </w:r>
      </w:del>
      <w:del w:id="810" w:author="Microsoft Office User" w:date="2019-06-28T10:00:00Z">
        <w:r w:rsidDel="00AE7950">
          <w:rPr>
            <w:rFonts w:eastAsia="SimSun"/>
            <w:color w:val="000000"/>
            <w:szCs w:val="22"/>
          </w:rPr>
          <w:delText xml:space="preserve">but </w:delText>
        </w:r>
      </w:del>
      <w:del w:id="811" w:author="Microsoft Office User" w:date="2019-06-27T14:25:00Z">
        <w:r w:rsidDel="00F65230">
          <w:rPr>
            <w:rFonts w:eastAsia="SimSun" w:hint="eastAsia"/>
            <w:color w:val="000000"/>
            <w:szCs w:val="22"/>
          </w:rPr>
          <w:delText>all</w:delText>
        </w:r>
      </w:del>
      <w:ins w:id="812" w:author="Microsoft Office User" w:date="2019-06-27T14:25:00Z">
        <w:r w:rsidR="00F65230">
          <w:rPr>
            <w:rFonts w:eastAsia="SimSun" w:hint="eastAsia"/>
            <w:color w:val="000000"/>
            <w:szCs w:val="22"/>
          </w:rPr>
          <w:t>some</w:t>
        </w:r>
      </w:ins>
      <w:r>
        <w:rPr>
          <w:rFonts w:eastAsia="SimSun"/>
          <w:color w:val="000000"/>
          <w:szCs w:val="22"/>
        </w:rPr>
        <w:t xml:space="preserve"> </w:t>
      </w:r>
      <w:ins w:id="813" w:author="John Estialbo (AV-PH)" w:date="2019-06-26T17:48:00Z">
        <w:r w:rsidR="00251E70">
          <w:rPr>
            <w:rFonts w:eastAsia="SimSun"/>
            <w:color w:val="000000"/>
            <w:szCs w:val="22"/>
          </w:rPr>
          <w:t xml:space="preserve">are </w:t>
        </w:r>
      </w:ins>
      <w:r w:rsidRPr="001F3D9C">
        <w:rPr>
          <w:rFonts w:eastAsia="SimSun"/>
          <w:color w:val="000000"/>
          <w:szCs w:val="22"/>
        </w:rPr>
        <w:t xml:space="preserve">deployed </w:t>
      </w:r>
      <w:ins w:id="814" w:author="John Estialbo (AV-PH)" w:date="2019-06-26T17:48:00Z">
        <w:r w:rsidR="00251E70">
          <w:rPr>
            <w:rFonts w:eastAsia="SimSun"/>
            <w:color w:val="000000"/>
            <w:szCs w:val="22"/>
          </w:rPr>
          <w:t>by ab</w:t>
        </w:r>
      </w:ins>
      <w:del w:id="815" w:author="John Estialbo (AV-PH)" w:date="2019-06-26T15:55:00Z">
        <w:r w:rsidRPr="001F3D9C" w:rsidDel="0056415B">
          <w:rPr>
            <w:rFonts w:eastAsia="SimSun"/>
            <w:color w:val="000000"/>
            <w:szCs w:val="22"/>
          </w:rPr>
          <w:delText xml:space="preserve">in </w:delText>
        </w:r>
      </w:del>
      <w:ins w:id="816" w:author="John Estialbo (AV-PH)" w:date="2019-06-26T15:55:00Z">
        <w:r w:rsidR="0056415B">
          <w:rPr>
            <w:rFonts w:eastAsia="SimSun"/>
            <w:color w:val="000000"/>
            <w:szCs w:val="22"/>
          </w:rPr>
          <w:t xml:space="preserve">using a </w:t>
        </w:r>
      </w:ins>
      <w:ins w:id="817" w:author="John Estialbo (AV-PH)" w:date="2019-06-26T15:56:00Z">
        <w:r w:rsidR="0056415B">
          <w:rPr>
            <w:rFonts w:eastAsia="SimSun"/>
            <w:color w:val="000000"/>
            <w:szCs w:val="22"/>
          </w:rPr>
          <w:t>cloud service</w:t>
        </w:r>
      </w:ins>
      <w:ins w:id="818" w:author="Microsoft Office User" w:date="2019-06-27T14:27:00Z">
        <w:r w:rsidR="00F65230">
          <w:rPr>
            <w:rFonts w:eastAsia="SimSun"/>
            <w:color w:val="000000"/>
            <w:szCs w:val="22"/>
          </w:rPr>
          <w:t xml:space="preserve">, some are </w:t>
        </w:r>
      </w:ins>
      <w:ins w:id="819" w:author="Microsoft Office User" w:date="2019-06-27T14:28:00Z">
        <w:r w:rsidR="00F65230">
          <w:rPr>
            <w:rFonts w:eastAsia="SimSun"/>
            <w:color w:val="000000"/>
            <w:szCs w:val="22"/>
          </w:rPr>
          <w:t>IDC server</w:t>
        </w:r>
      </w:ins>
      <w:ins w:id="820" w:author="Microsoft Office User" w:date="2019-06-28T10:00:00Z">
        <w:r w:rsidR="00AE7950">
          <w:rPr>
            <w:rFonts w:eastAsia="SimSun"/>
            <w:color w:val="000000"/>
            <w:szCs w:val="22"/>
          </w:rPr>
          <w:t>,</w:t>
        </w:r>
        <w:r w:rsidR="00AE7950" w:rsidRPr="00AE7950">
          <w:rPr>
            <w:rFonts w:eastAsia="SimSun"/>
            <w:color w:val="000000"/>
            <w:szCs w:val="22"/>
          </w:rPr>
          <w:t xml:space="preserve"> </w:t>
        </w:r>
        <w:r w:rsidR="00AE7950">
          <w:rPr>
            <w:rFonts w:eastAsia="SimSun"/>
            <w:color w:val="000000"/>
            <w:szCs w:val="22"/>
          </w:rPr>
          <w:t xml:space="preserve">but all in a </w:t>
        </w:r>
      </w:ins>
      <w:ins w:id="821" w:author="Microsoft Office User" w:date="2019-06-28T10:03:00Z">
        <w:r w:rsidR="00AE7950">
          <w:rPr>
            <w:rFonts w:eastAsia="SimSun" w:hint="eastAsia"/>
            <w:color w:val="000000"/>
            <w:szCs w:val="22"/>
          </w:rPr>
          <w:t>b</w:t>
        </w:r>
      </w:ins>
      <w:ins w:id="822" w:author="Microsoft Office User" w:date="2019-06-28T10:00:00Z">
        <w:r w:rsidR="00AE7950" w:rsidRPr="00F65230">
          <w:rPr>
            <w:rFonts w:eastAsia="SimSun"/>
            <w:color w:val="000000"/>
            <w:szCs w:val="22"/>
          </w:rPr>
          <w:t>otnet</w:t>
        </w:r>
      </w:ins>
      <w:ins w:id="823" w:author="Microsoft Office User" w:date="2019-06-28T10:01:00Z">
        <w:r w:rsidR="00AE7950">
          <w:rPr>
            <w:rFonts w:eastAsia="SimSun"/>
            <w:color w:val="000000"/>
            <w:szCs w:val="22"/>
          </w:rPr>
          <w:t xml:space="preserve">, </w:t>
        </w:r>
        <w:bookmarkStart w:id="824" w:name="OLE_LINK20"/>
        <w:bookmarkStart w:id="825" w:name="OLE_LINK21"/>
        <w:r w:rsidR="00AE7950">
          <w:rPr>
            <w:rFonts w:eastAsia="SimSun"/>
            <w:color w:val="000000"/>
            <w:szCs w:val="22"/>
          </w:rPr>
          <w:t xml:space="preserve">the </w:t>
        </w:r>
      </w:ins>
      <w:ins w:id="826" w:author="Microsoft Office User" w:date="2019-06-28T10:03:00Z">
        <w:r w:rsidR="00AE7950">
          <w:rPr>
            <w:rFonts w:eastAsia="SimSun" w:hint="eastAsia"/>
            <w:color w:val="000000"/>
            <w:szCs w:val="22"/>
          </w:rPr>
          <w:t>b</w:t>
        </w:r>
      </w:ins>
      <w:ins w:id="827" w:author="Microsoft Office User" w:date="2019-06-28T10:01:00Z">
        <w:r w:rsidR="00AE7950">
          <w:rPr>
            <w:rFonts w:eastAsia="SimSun"/>
            <w:color w:val="000000"/>
            <w:szCs w:val="22"/>
          </w:rPr>
          <w:t>otnet</w:t>
        </w:r>
      </w:ins>
      <w:ins w:id="828" w:author="Microsoft Office User" w:date="2019-06-28T10:03:00Z">
        <w:r w:rsidR="00AE7950">
          <w:rPr>
            <w:rFonts w:eastAsia="SimSun"/>
            <w:color w:val="000000"/>
            <w:szCs w:val="22"/>
          </w:rPr>
          <w:t xml:space="preserve"> </w:t>
        </w:r>
        <w:bookmarkEnd w:id="824"/>
        <w:bookmarkEnd w:id="825"/>
        <w:r w:rsidR="00AE7950" w:rsidRPr="00AE7950">
          <w:rPr>
            <w:rFonts w:eastAsia="SimSun"/>
            <w:color w:val="000000"/>
            <w:szCs w:val="22"/>
          </w:rPr>
          <w:t xml:space="preserve">is not only the </w:t>
        </w:r>
      </w:ins>
      <w:ins w:id="829" w:author="Microsoft Office User" w:date="2019-06-28T10:04:00Z">
        <w:r w:rsidR="00C854C8">
          <w:rPr>
            <w:rFonts w:eastAsia="SimSun" w:hint="eastAsia"/>
            <w:color w:val="000000"/>
            <w:szCs w:val="22"/>
          </w:rPr>
          <w:t>Anubis</w:t>
        </w:r>
        <w:r w:rsidR="00C854C8">
          <w:rPr>
            <w:rFonts w:eastAsia="SimSun"/>
            <w:color w:val="000000"/>
            <w:szCs w:val="22"/>
          </w:rPr>
          <w:t xml:space="preserve"> </w:t>
        </w:r>
      </w:ins>
      <w:ins w:id="830" w:author="Microsoft Office User" w:date="2019-06-28T10:03:00Z">
        <w:r w:rsidR="00AE7950" w:rsidRPr="00AE7950">
          <w:rPr>
            <w:rFonts w:eastAsia="SimSun"/>
            <w:color w:val="000000"/>
            <w:szCs w:val="22"/>
          </w:rPr>
          <w:t>C&amp;C server</w:t>
        </w:r>
        <w:r w:rsidR="00AE7950" w:rsidRPr="00AE7950">
          <w:rPr>
            <w:rFonts w:eastAsia="SimSun" w:hint="eastAsia"/>
            <w:color w:val="000000"/>
            <w:szCs w:val="22"/>
          </w:rPr>
          <w:t>,</w:t>
        </w:r>
        <w:r w:rsidR="00AE7950" w:rsidRPr="00AE7950">
          <w:rPr>
            <w:rFonts w:eastAsia="SimSun"/>
            <w:color w:val="000000"/>
            <w:szCs w:val="22"/>
          </w:rPr>
          <w:t xml:space="preserve"> but also </w:t>
        </w:r>
        <w:bookmarkStart w:id="831" w:name="OLE_LINK22"/>
        <w:bookmarkStart w:id="832" w:name="OLE_LINK23"/>
        <w:r w:rsidR="00AE7950" w:rsidRPr="00AE7950">
          <w:rPr>
            <w:rFonts w:eastAsia="SimSun"/>
            <w:color w:val="000000"/>
            <w:szCs w:val="22"/>
          </w:rPr>
          <w:t xml:space="preserve">the </w:t>
        </w:r>
      </w:ins>
      <w:ins w:id="833" w:author="Microsoft Office User" w:date="2019-06-28T10:05:00Z">
        <w:r w:rsidR="00C854C8" w:rsidRPr="00AE7950">
          <w:rPr>
            <w:rFonts w:eastAsia="SimSun"/>
            <w:color w:val="000000"/>
            <w:szCs w:val="22"/>
          </w:rPr>
          <w:t xml:space="preserve">C&amp;C server </w:t>
        </w:r>
        <w:r w:rsidR="00C854C8">
          <w:rPr>
            <w:rFonts w:eastAsia="SimSun" w:hint="eastAsia"/>
            <w:color w:val="000000"/>
            <w:szCs w:val="22"/>
          </w:rPr>
          <w:t>for</w:t>
        </w:r>
        <w:r w:rsidR="00C854C8">
          <w:rPr>
            <w:rFonts w:eastAsia="SimSun"/>
            <w:color w:val="000000"/>
            <w:szCs w:val="22"/>
          </w:rPr>
          <w:t xml:space="preserve"> </w:t>
        </w:r>
      </w:ins>
      <w:ins w:id="834" w:author="Microsoft Office User" w:date="2019-06-28T10:03:00Z">
        <w:r w:rsidR="00AE7950" w:rsidRPr="00AE7950">
          <w:rPr>
            <w:rFonts w:eastAsia="SimSun"/>
            <w:color w:val="000000"/>
            <w:szCs w:val="22"/>
          </w:rPr>
          <w:t xml:space="preserve">Windows </w:t>
        </w:r>
      </w:ins>
      <w:ins w:id="835" w:author="Microsoft Office User" w:date="2019-06-28T10:04:00Z">
        <w:r w:rsidR="00C854C8">
          <w:rPr>
            <w:rFonts w:eastAsia="SimSun" w:hint="eastAsia"/>
            <w:color w:val="000000"/>
            <w:szCs w:val="22"/>
          </w:rPr>
          <w:t>malware</w:t>
        </w:r>
      </w:ins>
      <w:bookmarkEnd w:id="831"/>
      <w:bookmarkEnd w:id="832"/>
      <w:del w:id="836" w:author="John Estialbo (AV-PH)" w:date="2019-06-26T15:56:00Z">
        <w:r w:rsidRPr="001F3D9C" w:rsidDel="0056415B">
          <w:rPr>
            <w:rFonts w:eastAsia="SimSun"/>
            <w:color w:val="000000"/>
            <w:szCs w:val="22"/>
          </w:rPr>
          <w:delText>Alibaba Cloud</w:delText>
        </w:r>
      </w:del>
      <w:r w:rsidRPr="001F3D9C">
        <w:rPr>
          <w:rFonts w:eastAsia="SimSun"/>
          <w:color w:val="000000"/>
          <w:szCs w:val="22"/>
        </w:rPr>
        <w:t>.</w:t>
      </w:r>
      <w:r>
        <w:rPr>
          <w:rFonts w:eastAsia="SimSun"/>
          <w:color w:val="000000"/>
          <w:szCs w:val="22"/>
        </w:rPr>
        <w:t xml:space="preserve"> </w:t>
      </w:r>
    </w:p>
    <w:p w14:paraId="7F277472" w14:textId="3F56947F" w:rsidR="00C854C8" w:rsidRDefault="00C854C8">
      <w:pPr>
        <w:jc w:val="center"/>
        <w:rPr>
          <w:ins w:id="837" w:author="Microsoft Office User" w:date="2019-06-28T10:07:00Z"/>
          <w:rFonts w:eastAsia="SimSun"/>
          <w:color w:val="000000"/>
          <w:szCs w:val="22"/>
        </w:rPr>
        <w:pPrChange w:id="838" w:author="Microsoft Office User" w:date="2019-06-28T10:06:00Z">
          <w:pPr/>
        </w:pPrChange>
      </w:pPr>
      <w:ins w:id="839" w:author="Microsoft Office User" w:date="2019-06-28T10:06:00Z">
        <w:r w:rsidRPr="001F3D9C">
          <w:rPr>
            <w:rFonts w:eastAsia="SimSun"/>
            <w:noProof/>
            <w:color w:val="000000"/>
            <w:szCs w:val="22"/>
            <w:lang w:eastAsia="en-US"/>
          </w:rPr>
          <w:lastRenderedPageBreak/>
          <w:drawing>
            <wp:inline distT="0" distB="0" distL="0" distR="0" wp14:anchorId="778BB389" wp14:editId="45738216">
              <wp:extent cx="4286707" cy="1712851"/>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8886" cy="1729705"/>
                      </a:xfrm>
                      <a:prstGeom prst="rect">
                        <a:avLst/>
                      </a:prstGeom>
                    </pic:spPr>
                  </pic:pic>
                </a:graphicData>
              </a:graphic>
            </wp:inline>
          </w:drawing>
        </w:r>
      </w:ins>
    </w:p>
    <w:p w14:paraId="1E727CA3" w14:textId="6428C807" w:rsidR="00C854C8" w:rsidRDefault="00C854C8">
      <w:pPr>
        <w:jc w:val="center"/>
        <w:rPr>
          <w:ins w:id="840" w:author="Microsoft Office User" w:date="2019-06-28T10:06:00Z"/>
          <w:rFonts w:eastAsia="SimSun"/>
          <w:color w:val="000000"/>
          <w:szCs w:val="22"/>
        </w:rPr>
        <w:pPrChange w:id="841" w:author="Microsoft Office User" w:date="2019-06-28T10:06:00Z">
          <w:pPr/>
        </w:pPrChange>
      </w:pPr>
      <w:ins w:id="842" w:author="Microsoft Office User" w:date="2019-06-28T10:07:00Z">
        <w:r w:rsidRPr="00205680">
          <w:t xml:space="preserve">Figure </w:t>
        </w:r>
        <w:r>
          <w:t xml:space="preserve">10. </w:t>
        </w:r>
        <w:r w:rsidRPr="00AE7950">
          <w:rPr>
            <w:rFonts w:eastAsia="SimSun" w:hint="eastAsia"/>
            <w:color w:val="000000"/>
            <w:szCs w:val="22"/>
          </w:rPr>
          <w:t>t</w:t>
        </w:r>
        <w:r w:rsidRPr="00AE7950">
          <w:rPr>
            <w:rFonts w:eastAsia="SimSun"/>
            <w:color w:val="000000"/>
            <w:szCs w:val="22"/>
          </w:rPr>
          <w:t>he C&amp;C server</w:t>
        </w:r>
      </w:ins>
      <w:ins w:id="843" w:author="Microsoft Office User" w:date="2019-06-28T10:12:00Z">
        <w:r w:rsidR="003C5D34">
          <w:rPr>
            <w:rFonts w:eastAsia="SimSun"/>
            <w:color w:val="000000"/>
            <w:szCs w:val="22"/>
          </w:rPr>
          <w:t xml:space="preserve"> in</w:t>
        </w:r>
      </w:ins>
      <w:ins w:id="844" w:author="Microsoft Office User" w:date="2019-06-28T10:13:00Z">
        <w:r w:rsidR="003C5D34">
          <w:rPr>
            <w:rFonts w:eastAsia="SimSun"/>
            <w:color w:val="000000"/>
            <w:szCs w:val="22"/>
          </w:rPr>
          <w:t xml:space="preserve"> the </w:t>
        </w:r>
        <w:r w:rsidR="003C5D34">
          <w:rPr>
            <w:rFonts w:eastAsia="SimSun" w:hint="eastAsia"/>
            <w:color w:val="000000"/>
            <w:szCs w:val="22"/>
          </w:rPr>
          <w:t>b</w:t>
        </w:r>
        <w:r w:rsidR="003C5D34">
          <w:rPr>
            <w:rFonts w:eastAsia="SimSun"/>
            <w:color w:val="000000"/>
            <w:szCs w:val="22"/>
          </w:rPr>
          <w:t>otnet</w:t>
        </w:r>
      </w:ins>
      <w:ins w:id="845" w:author="Microsoft Office User" w:date="2019-06-28T10:07:00Z">
        <w:r w:rsidRPr="00AE7950">
          <w:rPr>
            <w:rFonts w:eastAsia="SimSun"/>
            <w:color w:val="000000"/>
            <w:szCs w:val="22"/>
          </w:rPr>
          <w:t xml:space="preserve"> </w:t>
        </w:r>
        <w:r>
          <w:rPr>
            <w:rFonts w:eastAsia="SimSun" w:hint="eastAsia"/>
            <w:color w:val="000000"/>
            <w:szCs w:val="22"/>
          </w:rPr>
          <w:t>for</w:t>
        </w:r>
        <w:r>
          <w:rPr>
            <w:rFonts w:eastAsia="SimSun"/>
            <w:color w:val="000000"/>
            <w:szCs w:val="22"/>
          </w:rPr>
          <w:t xml:space="preserve"> </w:t>
        </w:r>
        <w:r w:rsidRPr="00AE7950">
          <w:rPr>
            <w:rFonts w:eastAsia="SimSun"/>
            <w:color w:val="000000"/>
            <w:szCs w:val="22"/>
          </w:rPr>
          <w:t xml:space="preserve">Windows </w:t>
        </w:r>
        <w:r>
          <w:rPr>
            <w:rFonts w:eastAsia="SimSun" w:hint="eastAsia"/>
            <w:color w:val="000000"/>
            <w:szCs w:val="22"/>
          </w:rPr>
          <w:t>malware</w:t>
        </w:r>
      </w:ins>
    </w:p>
    <w:p w14:paraId="5009C4B4" w14:textId="6CEFD551" w:rsidR="00CF7B74" w:rsidRDefault="0056415B" w:rsidP="00AE7950">
      <w:pPr>
        <w:rPr>
          <w:rFonts w:eastAsia="SimSun"/>
          <w:color w:val="000000"/>
          <w:szCs w:val="22"/>
        </w:rPr>
      </w:pPr>
      <w:ins w:id="846" w:author="John Estialbo (AV-PH)" w:date="2019-06-26T15:56:00Z">
        <w:r>
          <w:rPr>
            <w:rFonts w:eastAsia="SimSun"/>
            <w:color w:val="000000"/>
            <w:szCs w:val="22"/>
          </w:rPr>
          <w:t xml:space="preserve">In terms of impact, the Android devices affected by these new iterations of Anubis were </w:t>
        </w:r>
      </w:ins>
      <w:ins w:id="847" w:author="John Estialbo (AV-PH)" w:date="2019-06-26T15:57:00Z">
        <w:r>
          <w:rPr>
            <w:rFonts w:eastAsia="SimSun"/>
            <w:color w:val="000000"/>
            <w:szCs w:val="22"/>
          </w:rPr>
          <w:t xml:space="preserve">mostly </w:t>
        </w:r>
      </w:ins>
      <w:ins w:id="848" w:author="John Estialbo (AV-PH)" w:date="2019-06-26T15:56:00Z">
        <w:r>
          <w:rPr>
            <w:rFonts w:eastAsia="SimSun"/>
            <w:color w:val="000000"/>
            <w:szCs w:val="22"/>
          </w:rPr>
          <w:t xml:space="preserve">located in China and Turkey. </w:t>
        </w:r>
      </w:ins>
      <w:ins w:id="849" w:author="John Estialbo (AV-PH)" w:date="2019-06-26T16:02:00Z">
        <w:r w:rsidR="0061252E">
          <w:rPr>
            <w:rFonts w:eastAsia="SimSun"/>
            <w:color w:val="000000"/>
            <w:szCs w:val="22"/>
          </w:rPr>
          <w:t>As shown in Figure 9, Anubis connects to certain domains to download the payloads.</w:t>
        </w:r>
      </w:ins>
      <w:del w:id="850" w:author="John Estialbo (AV-PH)" w:date="2019-06-26T15:57:00Z">
        <w:r w:rsidR="00CF7B74" w:rsidDel="0056415B">
          <w:rPr>
            <w:rFonts w:eastAsia="SimSun"/>
            <w:color w:val="000000"/>
            <w:szCs w:val="22"/>
          </w:rPr>
          <w:delText>N</w:delText>
        </w:r>
        <w:r w:rsidR="00CF7B74" w:rsidDel="0056415B">
          <w:rPr>
            <w:rFonts w:eastAsia="SimSun" w:hint="eastAsia"/>
            <w:color w:val="000000"/>
            <w:szCs w:val="22"/>
          </w:rPr>
          <w:delText>ewest</w:delText>
        </w:r>
        <w:r w:rsidR="00CF7B74" w:rsidDel="0056415B">
          <w:rPr>
            <w:rFonts w:eastAsia="SimSun"/>
            <w:color w:val="000000"/>
            <w:szCs w:val="22"/>
          </w:rPr>
          <w:delText xml:space="preserve"> </w:delText>
        </w:r>
        <w:r w:rsidR="00CF7B74" w:rsidRPr="00491484" w:rsidDel="0056415B">
          <w:rPr>
            <w:rFonts w:eastAsia="SimSun"/>
            <w:color w:val="000000"/>
            <w:szCs w:val="22"/>
          </w:rPr>
          <w:delText>victim</w:delText>
        </w:r>
        <w:r w:rsidR="00CF7B74" w:rsidDel="0056415B">
          <w:rPr>
            <w:rFonts w:eastAsia="SimSun"/>
            <w:color w:val="000000"/>
            <w:szCs w:val="22"/>
          </w:rPr>
          <w:delText>s</w:delText>
        </w:r>
        <w:r w:rsidR="00CF7B74" w:rsidRPr="00491484" w:rsidDel="0056415B">
          <w:rPr>
            <w:rFonts w:eastAsia="SimSun"/>
            <w:color w:val="000000"/>
            <w:szCs w:val="22"/>
          </w:rPr>
          <w:delText xml:space="preserve"> </w:delText>
        </w:r>
        <w:r w:rsidR="00CF7B74" w:rsidDel="0056415B">
          <w:rPr>
            <w:rFonts w:eastAsia="SimSun" w:hint="eastAsia"/>
            <w:color w:val="000000"/>
            <w:szCs w:val="22"/>
          </w:rPr>
          <w:delText>d</w:delText>
        </w:r>
        <w:r w:rsidR="00CF7B74" w:rsidRPr="00497A29" w:rsidDel="0056415B">
          <w:rPr>
            <w:rFonts w:eastAsia="SimSun"/>
            <w:color w:val="000000"/>
            <w:szCs w:val="22"/>
          </w:rPr>
          <w:delText xml:space="preserve">istributed in </w:delText>
        </w:r>
        <w:r w:rsidR="00CF7B74" w:rsidRPr="00E956AC" w:rsidDel="0056415B">
          <w:rPr>
            <w:rFonts w:eastAsia="SimSun"/>
            <w:color w:val="000000"/>
            <w:szCs w:val="22"/>
            <w:highlight w:val="yellow"/>
          </w:rPr>
          <w:delText>China (Beijing, Shanghai) and Turkey (Istanbul, Ankara)</w:delText>
        </w:r>
        <w:r w:rsidR="00CF7B74" w:rsidDel="0056415B">
          <w:rPr>
            <w:rFonts w:eastAsia="SimSun"/>
            <w:color w:val="000000"/>
            <w:szCs w:val="22"/>
          </w:rPr>
          <w:delText xml:space="preserve">. </w:delText>
        </w:r>
        <w:r w:rsidR="00CF7B74" w:rsidDel="0056415B">
          <w:rPr>
            <w:rFonts w:eastAsia="SimSun" w:hint="eastAsia"/>
            <w:color w:val="000000"/>
            <w:szCs w:val="22"/>
          </w:rPr>
          <w:delText>Label</w:delText>
        </w:r>
        <w:r w:rsidR="00CF7B74" w:rsidDel="0056415B">
          <w:rPr>
            <w:rFonts w:eastAsia="SimSun"/>
            <w:color w:val="000000"/>
            <w:szCs w:val="22"/>
          </w:rPr>
          <w:delText xml:space="preserve"> </w:delText>
        </w:r>
        <w:r w:rsidR="00CF7B74" w:rsidDel="0056415B">
          <w:rPr>
            <w:rFonts w:eastAsia="SimSun" w:hint="eastAsia"/>
            <w:color w:val="000000"/>
            <w:szCs w:val="22"/>
          </w:rPr>
          <w:delText>proves</w:delText>
        </w:r>
        <w:r w:rsidR="00CF7B74" w:rsidDel="0056415B">
          <w:rPr>
            <w:rFonts w:eastAsia="SimSun"/>
            <w:color w:val="000000"/>
            <w:szCs w:val="22"/>
          </w:rPr>
          <w:delText xml:space="preserve"> </w:delText>
        </w:r>
        <w:r w:rsidR="00CF7B74" w:rsidDel="0056415B">
          <w:rPr>
            <w:rFonts w:eastAsia="SimSun" w:hint="eastAsia"/>
            <w:color w:val="000000"/>
            <w:szCs w:val="22"/>
          </w:rPr>
          <w:delText>most</w:delText>
        </w:r>
        <w:r w:rsidR="00CF7B74" w:rsidDel="0056415B">
          <w:rPr>
            <w:rFonts w:eastAsia="SimSun"/>
            <w:color w:val="000000"/>
            <w:szCs w:val="22"/>
          </w:rPr>
          <w:delText xml:space="preserve"> </w:delText>
        </w:r>
        <w:r w:rsidR="00CF7B74" w:rsidDel="0056415B">
          <w:rPr>
            <w:rFonts w:eastAsia="SimSun" w:hint="eastAsia"/>
            <w:color w:val="000000"/>
            <w:szCs w:val="22"/>
          </w:rPr>
          <w:delText>victims</w:delText>
        </w:r>
        <w:r w:rsidR="00CF7B74" w:rsidDel="0056415B">
          <w:rPr>
            <w:rFonts w:eastAsia="SimSun"/>
            <w:color w:val="000000"/>
            <w:szCs w:val="22"/>
          </w:rPr>
          <w:delText xml:space="preserve"> </w:delText>
        </w:r>
        <w:r w:rsidR="00CF7B74" w:rsidDel="0056415B">
          <w:rPr>
            <w:rFonts w:eastAsia="SimSun" w:hint="eastAsia"/>
            <w:color w:val="000000"/>
            <w:szCs w:val="22"/>
          </w:rPr>
          <w:delText>in</w:delText>
        </w:r>
        <w:r w:rsidR="00CF7B74" w:rsidDel="0056415B">
          <w:rPr>
            <w:rFonts w:eastAsia="SimSun"/>
            <w:color w:val="000000"/>
            <w:szCs w:val="22"/>
          </w:rPr>
          <w:delText xml:space="preserve"> </w:delText>
        </w:r>
        <w:r w:rsidR="00CF7B74" w:rsidDel="0056415B">
          <w:rPr>
            <w:rFonts w:eastAsia="SimSun" w:hint="eastAsia"/>
            <w:color w:val="000000"/>
            <w:szCs w:val="22"/>
          </w:rPr>
          <w:delText>Turkey</w:delText>
        </w:r>
        <w:r w:rsidR="00CF7B74" w:rsidDel="0056415B">
          <w:rPr>
            <w:rFonts w:eastAsia="SimSun"/>
            <w:color w:val="000000"/>
            <w:szCs w:val="22"/>
          </w:rPr>
          <w:delText xml:space="preserve"> and </w:delText>
        </w:r>
        <w:r w:rsidR="00CF7B74" w:rsidDel="0056415B">
          <w:rPr>
            <w:rFonts w:eastAsia="SimSun" w:hint="eastAsia"/>
            <w:color w:val="000000"/>
            <w:szCs w:val="22"/>
          </w:rPr>
          <w:delText>s</w:delText>
        </w:r>
        <w:r w:rsidR="00CF7B74" w:rsidRPr="00497A29" w:rsidDel="0056415B">
          <w:rPr>
            <w:rFonts w:eastAsia="SimSun"/>
            <w:color w:val="000000"/>
            <w:szCs w:val="22"/>
          </w:rPr>
          <w:delText>till increasing</w:delText>
        </w:r>
        <w:r w:rsidR="00CF7B74" w:rsidDel="0056415B">
          <w:rPr>
            <w:rFonts w:eastAsia="SimSun"/>
            <w:color w:val="000000"/>
            <w:szCs w:val="22"/>
          </w:rPr>
          <w:delText xml:space="preserve">, c2 server </w:delText>
        </w:r>
        <w:r w:rsidR="00CF7B74" w:rsidDel="0056415B">
          <w:rPr>
            <w:rFonts w:eastAsia="SimSun" w:hint="eastAsia"/>
            <w:color w:val="000000"/>
            <w:szCs w:val="22"/>
          </w:rPr>
          <w:delText>proves</w:delText>
        </w:r>
        <w:r w:rsidR="00CF7B74" w:rsidDel="0056415B">
          <w:rPr>
            <w:rFonts w:eastAsia="SimSun"/>
            <w:color w:val="000000"/>
            <w:szCs w:val="22"/>
          </w:rPr>
          <w:delText xml:space="preserve"> </w:delText>
        </w:r>
        <w:r w:rsidR="00CF7B74" w:rsidDel="0056415B">
          <w:rPr>
            <w:rFonts w:eastAsia="SimSun" w:hint="eastAsia"/>
            <w:color w:val="000000"/>
            <w:szCs w:val="22"/>
          </w:rPr>
          <w:delText>that</w:delText>
        </w:r>
        <w:r w:rsidR="00CF7B74" w:rsidDel="0056415B">
          <w:rPr>
            <w:rFonts w:eastAsia="SimSun"/>
            <w:color w:val="000000"/>
            <w:szCs w:val="22"/>
          </w:rPr>
          <w:delText xml:space="preserve"> </w:delText>
        </w:r>
        <w:r w:rsidR="00CF7B74" w:rsidRPr="00497A29" w:rsidDel="0056415B">
          <w:rPr>
            <w:rFonts w:eastAsia="SimSun"/>
            <w:color w:val="000000"/>
            <w:szCs w:val="22"/>
          </w:rPr>
          <w:delText xml:space="preserve">attacker </w:delText>
        </w:r>
        <w:r w:rsidR="00CF7B74" w:rsidDel="0056415B">
          <w:rPr>
            <w:rFonts w:eastAsia="SimSun" w:hint="eastAsia"/>
            <w:color w:val="000000"/>
            <w:szCs w:val="22"/>
          </w:rPr>
          <w:delText>use</w:delText>
        </w:r>
        <w:r w:rsidR="00CF7B74" w:rsidDel="0056415B">
          <w:rPr>
            <w:rFonts w:eastAsia="SimSun"/>
            <w:color w:val="000000"/>
            <w:szCs w:val="22"/>
          </w:rPr>
          <w:delText xml:space="preserve"> </w:delText>
        </w:r>
        <w:r w:rsidR="00CF7B74" w:rsidRPr="006B69C1" w:rsidDel="0056415B">
          <w:rPr>
            <w:rFonts w:eastAsia="SimSun"/>
            <w:color w:val="000000"/>
            <w:szCs w:val="22"/>
            <w:highlight w:val="yellow"/>
          </w:rPr>
          <w:delText xml:space="preserve">Alibaba Cloud </w:delText>
        </w:r>
        <w:r w:rsidR="00CF7B74" w:rsidRPr="006B69C1" w:rsidDel="0056415B">
          <w:rPr>
            <w:rFonts w:eastAsia="SimSun" w:hint="eastAsia"/>
            <w:color w:val="000000"/>
            <w:szCs w:val="22"/>
            <w:highlight w:val="yellow"/>
          </w:rPr>
          <w:delText>to</w:delText>
        </w:r>
        <w:r w:rsidR="00CF7B74" w:rsidRPr="006B69C1" w:rsidDel="0056415B">
          <w:rPr>
            <w:rFonts w:eastAsia="SimSun"/>
            <w:color w:val="000000"/>
            <w:szCs w:val="22"/>
            <w:highlight w:val="yellow"/>
          </w:rPr>
          <w:delText xml:space="preserve"> spread </w:delText>
        </w:r>
        <w:r w:rsidR="00CF7B74" w:rsidRPr="006B69C1" w:rsidDel="0056415B">
          <w:rPr>
            <w:rFonts w:eastAsia="SimSun" w:hint="eastAsia"/>
            <w:color w:val="000000"/>
            <w:szCs w:val="22"/>
            <w:highlight w:val="yellow"/>
          </w:rPr>
          <w:delText>in</w:delText>
        </w:r>
        <w:r w:rsidR="00CF7B74" w:rsidRPr="006B69C1" w:rsidDel="0056415B">
          <w:rPr>
            <w:rFonts w:eastAsia="SimSun"/>
            <w:color w:val="000000"/>
            <w:szCs w:val="22"/>
            <w:highlight w:val="yellow"/>
          </w:rPr>
          <w:delText xml:space="preserve"> China</w:delText>
        </w:r>
        <w:r w:rsidR="00CF7B74" w:rsidDel="0056415B">
          <w:rPr>
            <w:rFonts w:eastAsia="SimSun"/>
            <w:color w:val="000000"/>
            <w:szCs w:val="22"/>
          </w:rPr>
          <w:delText xml:space="preserve">. </w:delText>
        </w:r>
      </w:del>
    </w:p>
    <w:p w14:paraId="21CC01C3" w14:textId="77777777" w:rsidR="00CF7B74" w:rsidRDefault="00CF7B74" w:rsidP="00CF7B74">
      <w:pPr>
        <w:rPr>
          <w:rFonts w:eastAsia="SimSun"/>
          <w:color w:val="000000"/>
          <w:szCs w:val="22"/>
        </w:rPr>
      </w:pPr>
    </w:p>
    <w:p w14:paraId="2A6C5D8C" w14:textId="77777777" w:rsidR="00CF7B74" w:rsidRDefault="00CF7B74" w:rsidP="00CF7B74">
      <w:pPr>
        <w:jc w:val="center"/>
        <w:rPr>
          <w:rFonts w:eastAsia="SimSun"/>
          <w:color w:val="000000"/>
          <w:szCs w:val="22"/>
        </w:rPr>
      </w:pPr>
      <w:r w:rsidRPr="00523350">
        <w:rPr>
          <w:rFonts w:eastAsia="SimSun"/>
          <w:noProof/>
          <w:color w:val="000000"/>
          <w:szCs w:val="22"/>
          <w:lang w:eastAsia="en-US"/>
        </w:rPr>
        <w:drawing>
          <wp:inline distT="0" distB="0" distL="0" distR="0" wp14:anchorId="158DCC63" wp14:editId="7BE6B792">
            <wp:extent cx="4967021" cy="315851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5462" cy="3170244"/>
                    </a:xfrm>
                    <a:prstGeom prst="rect">
                      <a:avLst/>
                    </a:prstGeom>
                  </pic:spPr>
                </pic:pic>
              </a:graphicData>
            </a:graphic>
          </wp:inline>
        </w:drawing>
      </w:r>
    </w:p>
    <w:p w14:paraId="1A4D972F" w14:textId="61D29545" w:rsidR="00CF7B74" w:rsidRDefault="00CF7B74" w:rsidP="00CF7B74">
      <w:pPr>
        <w:jc w:val="center"/>
        <w:rPr>
          <w:rFonts w:eastAsia="SimSun"/>
          <w:color w:val="000000"/>
          <w:szCs w:val="22"/>
        </w:rPr>
      </w:pPr>
      <w:r w:rsidRPr="00205680">
        <w:t xml:space="preserve">Figure </w:t>
      </w:r>
      <w:ins w:id="851" w:author="Microsoft Office User" w:date="2019-06-27T20:26:00Z">
        <w:r w:rsidR="00C854C8">
          <w:t>1</w:t>
        </w:r>
      </w:ins>
      <w:ins w:id="852" w:author="Microsoft Office User" w:date="2019-06-28T10:08:00Z">
        <w:r w:rsidR="00C854C8">
          <w:t>1</w:t>
        </w:r>
      </w:ins>
      <w:del w:id="853" w:author="Microsoft Office User" w:date="2019-06-27T20:26:00Z">
        <w:r w:rsidDel="00314EEB">
          <w:delText>9</w:delText>
        </w:r>
      </w:del>
      <w:r w:rsidRPr="00205680">
        <w:t xml:space="preserve">. </w:t>
      </w:r>
      <w:r>
        <w:rPr>
          <w:rFonts w:eastAsia="SimSun" w:hint="eastAsia"/>
          <w:color w:val="000000"/>
          <w:szCs w:val="22"/>
        </w:rPr>
        <w:t>Anubis</w:t>
      </w:r>
      <w:r>
        <w:rPr>
          <w:rFonts w:eastAsia="SimSun"/>
          <w:color w:val="000000"/>
          <w:szCs w:val="22"/>
        </w:rPr>
        <w:t>’</w:t>
      </w:r>
      <w:del w:id="854" w:author="John Estialbo (AV-PH)" w:date="2019-06-26T16:02:00Z">
        <w:r w:rsidDel="0061252E">
          <w:rPr>
            <w:rFonts w:eastAsia="SimSun"/>
            <w:color w:val="000000"/>
            <w:szCs w:val="22"/>
          </w:rPr>
          <w:delText>s</w:delText>
        </w:r>
      </w:del>
      <w:ins w:id="855" w:author="John Estialbo (AV-PH)" w:date="2019-06-26T16:02:00Z">
        <w:r w:rsidR="0061252E">
          <w:rPr>
            <w:rFonts w:eastAsia="SimSun"/>
            <w:color w:val="000000"/>
            <w:szCs w:val="22"/>
          </w:rPr>
          <w:t xml:space="preserve"> C&amp;C infrastructure, </w:t>
        </w:r>
      </w:ins>
      <w:ins w:id="856" w:author="John Estialbo (AV-PH)" w:date="2019-06-26T16:03:00Z">
        <w:r w:rsidR="0061252E">
          <w:rPr>
            <w:rFonts w:eastAsia="SimSun"/>
            <w:color w:val="000000"/>
            <w:szCs w:val="22"/>
          </w:rPr>
          <w:t>including the domains where the payload is retrieved</w:t>
        </w:r>
      </w:ins>
      <w:del w:id="857" w:author="John Estialbo (AV-PH)" w:date="2019-06-26T16:04:00Z">
        <w:r w:rsidDel="0061252E">
          <w:rPr>
            <w:rFonts w:eastAsia="SimSun"/>
            <w:color w:val="000000"/>
            <w:szCs w:val="22"/>
          </w:rPr>
          <w:delText xml:space="preserve"> c2 server</w:delText>
        </w:r>
        <w:r w:rsidRPr="00231924" w:rsidDel="0061252E">
          <w:rPr>
            <w:rFonts w:eastAsia="SimSun"/>
            <w:color w:val="000000"/>
            <w:szCs w:val="22"/>
          </w:rPr>
          <w:delText xml:space="preserve"> </w:delText>
        </w:r>
        <w:r w:rsidRPr="001F3D9C" w:rsidDel="0061252E">
          <w:rPr>
            <w:rFonts w:eastAsia="SimSun"/>
            <w:color w:val="000000"/>
            <w:szCs w:val="22"/>
          </w:rPr>
          <w:delText>is distributed in different countries</w:delText>
        </w:r>
      </w:del>
    </w:p>
    <w:p w14:paraId="2DAD98F4" w14:textId="77777777" w:rsidR="00CF7B74" w:rsidDel="0061252E" w:rsidRDefault="00CF7B74" w:rsidP="00CF7B74">
      <w:pPr>
        <w:jc w:val="center"/>
        <w:rPr>
          <w:del w:id="858" w:author="John Estialbo (AV-PH)" w:date="2019-06-26T16:04:00Z"/>
          <w:rFonts w:eastAsia="SimSun"/>
          <w:color w:val="000000"/>
          <w:szCs w:val="22"/>
        </w:rPr>
      </w:pPr>
    </w:p>
    <w:tbl>
      <w:tblPr>
        <w:tblStyle w:val="TableGrid"/>
        <w:tblW w:w="0" w:type="auto"/>
        <w:tblLook w:val="04A0" w:firstRow="1" w:lastRow="0" w:firstColumn="1" w:lastColumn="0" w:noHBand="0" w:noVBand="1"/>
      </w:tblPr>
      <w:tblGrid>
        <w:gridCol w:w="4675"/>
        <w:gridCol w:w="4675"/>
      </w:tblGrid>
      <w:tr w:rsidR="00CF7B74" w:rsidDel="0061252E" w14:paraId="6B5BE1CE" w14:textId="77777777" w:rsidTr="00E52D63">
        <w:trPr>
          <w:del w:id="859" w:author="John Estialbo (AV-PH)" w:date="2019-06-26T16:04:00Z"/>
        </w:trPr>
        <w:tc>
          <w:tcPr>
            <w:tcW w:w="4675" w:type="dxa"/>
          </w:tcPr>
          <w:p w14:paraId="77D188ED" w14:textId="77777777" w:rsidR="00CF7B74" w:rsidDel="0061252E" w:rsidRDefault="00CF7B74" w:rsidP="00E52D63">
            <w:pPr>
              <w:rPr>
                <w:del w:id="860" w:author="John Estialbo (AV-PH)" w:date="2019-06-26T16:04:00Z"/>
                <w:rFonts w:eastAsia="SimSun"/>
                <w:color w:val="000000"/>
                <w:szCs w:val="22"/>
              </w:rPr>
            </w:pPr>
            <w:del w:id="861" w:author="John Estialbo (AV-PH)" w:date="2019-06-26T16:04:00Z">
              <w:r w:rsidDel="0061252E">
                <w:rPr>
                  <w:rFonts w:eastAsia="SimSun"/>
                  <w:color w:val="000000"/>
                  <w:szCs w:val="22"/>
                </w:rPr>
                <w:delText>C</w:delText>
              </w:r>
              <w:r w:rsidDel="0061252E">
                <w:rPr>
                  <w:rFonts w:eastAsia="SimSun" w:hint="eastAsia"/>
                  <w:color w:val="000000"/>
                  <w:szCs w:val="22"/>
                </w:rPr>
                <w:delText>ountry</w:delText>
              </w:r>
            </w:del>
          </w:p>
        </w:tc>
        <w:tc>
          <w:tcPr>
            <w:tcW w:w="4675" w:type="dxa"/>
          </w:tcPr>
          <w:p w14:paraId="3C7EE675" w14:textId="77777777" w:rsidR="00CF7B74" w:rsidDel="0061252E" w:rsidRDefault="00CF7B74" w:rsidP="00E52D63">
            <w:pPr>
              <w:rPr>
                <w:del w:id="862" w:author="John Estialbo (AV-PH)" w:date="2019-06-26T16:04:00Z"/>
                <w:rFonts w:eastAsia="SimSun"/>
                <w:color w:val="000000"/>
                <w:szCs w:val="22"/>
              </w:rPr>
            </w:pPr>
            <w:del w:id="863" w:author="John Estialbo (AV-PH)" w:date="2019-06-26T16:04:00Z">
              <w:r w:rsidDel="0061252E">
                <w:rPr>
                  <w:rFonts w:eastAsia="SimSun" w:hint="eastAsia"/>
                  <w:color w:val="000000"/>
                  <w:szCs w:val="22"/>
                </w:rPr>
                <w:delText>Number</w:delText>
              </w:r>
            </w:del>
          </w:p>
        </w:tc>
      </w:tr>
      <w:tr w:rsidR="00CF7B74" w:rsidDel="0061252E" w14:paraId="7B70E5FB" w14:textId="77777777" w:rsidTr="00E52D63">
        <w:trPr>
          <w:del w:id="864" w:author="John Estialbo (AV-PH)" w:date="2019-06-26T16:04:00Z"/>
        </w:trPr>
        <w:tc>
          <w:tcPr>
            <w:tcW w:w="4675" w:type="dxa"/>
          </w:tcPr>
          <w:p w14:paraId="3EF28ABB" w14:textId="77777777" w:rsidR="00CF7B74" w:rsidDel="0061252E" w:rsidRDefault="00CF7B74" w:rsidP="00E52D63">
            <w:pPr>
              <w:rPr>
                <w:del w:id="865" w:author="John Estialbo (AV-PH)" w:date="2019-06-26T16:04:00Z"/>
                <w:rFonts w:eastAsia="SimSun"/>
                <w:color w:val="000000"/>
                <w:szCs w:val="22"/>
              </w:rPr>
            </w:pPr>
            <w:del w:id="866" w:author="John Estialbo (AV-PH)" w:date="2019-06-26T16:04:00Z">
              <w:r w:rsidDel="0061252E">
                <w:rPr>
                  <w:rFonts w:eastAsia="SimSun" w:hint="eastAsia"/>
                  <w:color w:val="000000"/>
                  <w:szCs w:val="22"/>
                </w:rPr>
                <w:delText>Turkey</w:delText>
              </w:r>
            </w:del>
          </w:p>
        </w:tc>
        <w:tc>
          <w:tcPr>
            <w:tcW w:w="4675" w:type="dxa"/>
          </w:tcPr>
          <w:p w14:paraId="79C0FB2D" w14:textId="77777777" w:rsidR="00CF7B74" w:rsidDel="0061252E" w:rsidRDefault="00CF7B74" w:rsidP="00E52D63">
            <w:pPr>
              <w:rPr>
                <w:del w:id="867" w:author="John Estialbo (AV-PH)" w:date="2019-06-26T16:04:00Z"/>
                <w:rFonts w:eastAsia="SimSun"/>
                <w:color w:val="000000"/>
                <w:szCs w:val="22"/>
              </w:rPr>
            </w:pPr>
            <w:del w:id="868" w:author="John Estialbo (AV-PH)" w:date="2019-06-26T16:04:00Z">
              <w:r w:rsidDel="0061252E">
                <w:rPr>
                  <w:rFonts w:eastAsia="SimSun"/>
                  <w:color w:val="000000"/>
                  <w:szCs w:val="22"/>
                </w:rPr>
                <w:delText>30</w:delText>
              </w:r>
            </w:del>
          </w:p>
        </w:tc>
      </w:tr>
      <w:tr w:rsidR="00CF7B74" w:rsidDel="0061252E" w14:paraId="6FA31686" w14:textId="77777777" w:rsidTr="00E52D63">
        <w:trPr>
          <w:del w:id="869" w:author="John Estialbo (AV-PH)" w:date="2019-06-26T16:04:00Z"/>
        </w:trPr>
        <w:tc>
          <w:tcPr>
            <w:tcW w:w="4675" w:type="dxa"/>
          </w:tcPr>
          <w:p w14:paraId="3533B91B" w14:textId="77777777" w:rsidR="00CF7B74" w:rsidDel="0061252E" w:rsidRDefault="00CF7B74" w:rsidP="00E52D63">
            <w:pPr>
              <w:rPr>
                <w:del w:id="870" w:author="John Estialbo (AV-PH)" w:date="2019-06-26T16:04:00Z"/>
                <w:rFonts w:eastAsia="SimSun"/>
                <w:color w:val="000000"/>
                <w:szCs w:val="22"/>
              </w:rPr>
            </w:pPr>
            <w:del w:id="871" w:author="John Estialbo (AV-PH)" w:date="2019-06-26T16:04:00Z">
              <w:r w:rsidDel="0061252E">
                <w:rPr>
                  <w:rFonts w:eastAsia="SimSun" w:hint="eastAsia"/>
                  <w:color w:val="000000"/>
                  <w:szCs w:val="22"/>
                </w:rPr>
                <w:delText>China</w:delText>
              </w:r>
            </w:del>
          </w:p>
        </w:tc>
        <w:tc>
          <w:tcPr>
            <w:tcW w:w="4675" w:type="dxa"/>
          </w:tcPr>
          <w:p w14:paraId="1C512271" w14:textId="77777777" w:rsidR="00CF7B74" w:rsidDel="0061252E" w:rsidRDefault="00CF7B74" w:rsidP="00E52D63">
            <w:pPr>
              <w:rPr>
                <w:del w:id="872" w:author="John Estialbo (AV-PH)" w:date="2019-06-26T16:04:00Z"/>
                <w:rFonts w:eastAsia="SimSun"/>
                <w:color w:val="000000"/>
                <w:szCs w:val="22"/>
              </w:rPr>
            </w:pPr>
            <w:del w:id="873" w:author="John Estialbo (AV-PH)" w:date="2019-06-26T16:04:00Z">
              <w:r w:rsidDel="0061252E">
                <w:rPr>
                  <w:rFonts w:eastAsia="SimSun"/>
                  <w:color w:val="000000"/>
                  <w:szCs w:val="22"/>
                </w:rPr>
                <w:delText>12</w:delText>
              </w:r>
            </w:del>
          </w:p>
        </w:tc>
      </w:tr>
    </w:tbl>
    <w:p w14:paraId="5EA40BD6" w14:textId="77777777" w:rsidR="00CF7B74" w:rsidDel="0061252E" w:rsidRDefault="00CF7B74" w:rsidP="00CF7B74">
      <w:pPr>
        <w:jc w:val="center"/>
        <w:rPr>
          <w:del w:id="874" w:author="John Estialbo (AV-PH)" w:date="2019-06-26T16:04:00Z"/>
          <w:rFonts w:eastAsia="SimSun"/>
          <w:color w:val="000000"/>
          <w:szCs w:val="22"/>
        </w:rPr>
      </w:pPr>
      <w:del w:id="875" w:author="John Estialbo (AV-PH)" w:date="2019-06-26T16:04:00Z">
        <w:r w:rsidDel="0061252E">
          <w:delText xml:space="preserve">Table2.  </w:delText>
        </w:r>
        <w:r w:rsidDel="0061252E">
          <w:rPr>
            <w:rFonts w:hint="eastAsia"/>
          </w:rPr>
          <w:delText>N</w:delText>
        </w:r>
        <w:r w:rsidDel="0061252E">
          <w:rPr>
            <w:rFonts w:eastAsia="SimSun" w:hint="eastAsia"/>
            <w:color w:val="000000"/>
            <w:szCs w:val="22"/>
          </w:rPr>
          <w:delText>ewest</w:delText>
        </w:r>
        <w:r w:rsidDel="0061252E">
          <w:rPr>
            <w:rFonts w:eastAsia="SimSun"/>
            <w:color w:val="000000"/>
            <w:szCs w:val="22"/>
          </w:rPr>
          <w:delText xml:space="preserve"> </w:delText>
        </w:r>
        <w:r w:rsidRPr="00491484" w:rsidDel="0061252E">
          <w:rPr>
            <w:rFonts w:eastAsia="SimSun"/>
            <w:color w:val="000000"/>
            <w:szCs w:val="22"/>
          </w:rPr>
          <w:delText xml:space="preserve">victim </w:delText>
        </w:r>
        <w:r w:rsidDel="0061252E">
          <w:rPr>
            <w:rFonts w:eastAsia="SimSun" w:hint="eastAsia"/>
            <w:color w:val="000000"/>
            <w:szCs w:val="22"/>
          </w:rPr>
          <w:delText>d</w:delText>
        </w:r>
        <w:r w:rsidRPr="00497A29" w:rsidDel="0061252E">
          <w:rPr>
            <w:rFonts w:eastAsia="SimSun"/>
            <w:color w:val="000000"/>
            <w:szCs w:val="22"/>
          </w:rPr>
          <w:delText>istribut</w:delText>
        </w:r>
        <w:r w:rsidDel="0061252E">
          <w:rPr>
            <w:rFonts w:eastAsia="SimSun" w:hint="eastAsia"/>
            <w:color w:val="000000"/>
            <w:szCs w:val="22"/>
          </w:rPr>
          <w:delText>ion</w:delText>
        </w:r>
      </w:del>
    </w:p>
    <w:p w14:paraId="56670601" w14:textId="77777777" w:rsidR="00CF7B74" w:rsidRDefault="00CF7B74" w:rsidP="00CF7B74">
      <w:pPr>
        <w:rPr>
          <w:rFonts w:eastAsia="SimSun"/>
          <w:color w:val="000000"/>
          <w:szCs w:val="22"/>
        </w:rPr>
      </w:pPr>
    </w:p>
    <w:p w14:paraId="495E3878" w14:textId="613CB29F" w:rsidR="0023792D" w:rsidRDefault="0061252E" w:rsidP="0023792D">
      <w:pPr>
        <w:rPr>
          <w:ins w:id="876" w:author="John Estialbo (AV-PH)" w:date="2019-06-26T16:19:00Z"/>
          <w:rFonts w:eastAsia="SimSun"/>
          <w:color w:val="000000"/>
          <w:szCs w:val="22"/>
        </w:rPr>
      </w:pPr>
      <w:ins w:id="877" w:author="John Estialbo (AV-PH)" w:date="2019-06-26T16:04:00Z">
        <w:r>
          <w:rPr>
            <w:rFonts w:eastAsia="SimSun"/>
            <w:color w:val="000000"/>
            <w:szCs w:val="22"/>
          </w:rPr>
          <w:t>Further tracking Anubis’ C&amp;C activities, we found that the malware have been using social media</w:t>
        </w:r>
      </w:ins>
      <w:ins w:id="878" w:author="John Estialbo (AV-PH)" w:date="2019-06-26T16:05:00Z">
        <w:r>
          <w:rPr>
            <w:rFonts w:eastAsia="SimSun"/>
            <w:color w:val="000000"/>
            <w:szCs w:val="22"/>
          </w:rPr>
          <w:t xml:space="preserve"> channels</w:t>
        </w:r>
      </w:ins>
      <w:ins w:id="879" w:author="John Estialbo (AV-PH)" w:date="2019-06-26T16:04:00Z">
        <w:r>
          <w:rPr>
            <w:rFonts w:eastAsia="SimSun"/>
            <w:color w:val="000000"/>
            <w:szCs w:val="22"/>
          </w:rPr>
          <w:t xml:space="preserve"> like </w:t>
        </w:r>
      </w:ins>
      <w:del w:id="880" w:author="John Estialbo (AV-PH)" w:date="2019-06-26T16:04:00Z">
        <w:r w:rsidR="00CF7B74" w:rsidRPr="0089507F" w:rsidDel="0061252E">
          <w:rPr>
            <w:rFonts w:eastAsia="SimSun"/>
            <w:color w:val="000000"/>
            <w:szCs w:val="22"/>
          </w:rPr>
          <w:delText>In the process of analyzing c2</w:delText>
        </w:r>
        <w:r w:rsidR="00CF7B74" w:rsidDel="0061252E">
          <w:rPr>
            <w:rFonts w:eastAsia="SimSun"/>
            <w:color w:val="000000"/>
            <w:szCs w:val="22"/>
          </w:rPr>
          <w:delText xml:space="preserve"> </w:delText>
        </w:r>
        <w:r w:rsidR="00CF7B74" w:rsidDel="0061252E">
          <w:rPr>
            <w:rFonts w:eastAsia="SimSun" w:hint="eastAsia"/>
            <w:color w:val="000000"/>
            <w:szCs w:val="22"/>
          </w:rPr>
          <w:delText>s</w:delText>
        </w:r>
        <w:r w:rsidR="00CF7B74" w:rsidDel="0061252E">
          <w:rPr>
            <w:rFonts w:eastAsia="SimSun"/>
            <w:color w:val="000000"/>
            <w:szCs w:val="22"/>
          </w:rPr>
          <w:delText xml:space="preserve">erver, </w:delText>
        </w:r>
        <w:r w:rsidR="00CF7B74" w:rsidDel="0061252E">
          <w:rPr>
            <w:rFonts w:eastAsia="SimSun" w:hint="eastAsia"/>
            <w:color w:val="000000"/>
            <w:szCs w:val="22"/>
          </w:rPr>
          <w:delText>w</w:delText>
        </w:r>
        <w:r w:rsidR="00CF7B74" w:rsidRPr="0089507F" w:rsidDel="0061252E">
          <w:rPr>
            <w:rFonts w:eastAsia="SimSun"/>
            <w:color w:val="000000"/>
            <w:szCs w:val="22"/>
          </w:rPr>
          <w:delText>e conducted a traceability analysis of the attacker.</w:delText>
        </w:r>
        <w:r w:rsidR="00CF7B74" w:rsidDel="0061252E">
          <w:rPr>
            <w:rFonts w:eastAsia="SimSun"/>
            <w:color w:val="000000"/>
            <w:szCs w:val="22"/>
          </w:rPr>
          <w:delText xml:space="preserve"> </w:delText>
        </w:r>
        <w:r w:rsidR="00CF7B74" w:rsidDel="0061252E">
          <w:rPr>
            <w:rFonts w:eastAsia="SimSun" w:hint="eastAsia"/>
            <w:color w:val="000000"/>
            <w:szCs w:val="22"/>
          </w:rPr>
          <w:delText>We</w:delText>
        </w:r>
        <w:r w:rsidR="00CF7B74" w:rsidDel="0061252E">
          <w:rPr>
            <w:rFonts w:eastAsia="SimSun"/>
            <w:color w:val="000000"/>
            <w:szCs w:val="22"/>
          </w:rPr>
          <w:delText xml:space="preserve"> </w:delText>
        </w:r>
        <w:r w:rsidR="00CF7B74" w:rsidDel="0061252E">
          <w:rPr>
            <w:rFonts w:eastAsia="SimSun" w:hint="eastAsia"/>
            <w:color w:val="000000"/>
            <w:szCs w:val="22"/>
          </w:rPr>
          <w:delText>found</w:delText>
        </w:r>
        <w:r w:rsidR="00CF7B74" w:rsidDel="0061252E">
          <w:rPr>
            <w:rFonts w:eastAsia="SimSun"/>
            <w:color w:val="000000"/>
            <w:szCs w:val="22"/>
          </w:rPr>
          <w:delText xml:space="preserve"> </w:delText>
        </w:r>
        <w:r w:rsidR="00CF7B74" w:rsidDel="0061252E">
          <w:rPr>
            <w:rFonts w:eastAsia="SimSun" w:hint="eastAsia"/>
            <w:color w:val="000000"/>
            <w:szCs w:val="22"/>
          </w:rPr>
          <w:delText>attacker</w:delText>
        </w:r>
        <w:r w:rsidR="00CF7B74" w:rsidDel="0061252E">
          <w:rPr>
            <w:rFonts w:eastAsia="SimSun"/>
            <w:color w:val="000000"/>
            <w:szCs w:val="22"/>
          </w:rPr>
          <w:delText xml:space="preserve"> </w:delText>
        </w:r>
      </w:del>
      <w:r w:rsidR="00CF7B74">
        <w:rPr>
          <w:rFonts w:eastAsia="SimSun" w:hint="eastAsia"/>
          <w:color w:val="000000"/>
          <w:szCs w:val="22"/>
        </w:rPr>
        <w:t>Twitter</w:t>
      </w:r>
      <w:ins w:id="881" w:author="John Estialbo (AV-PH)" w:date="2019-06-26T16:05:00Z">
        <w:r>
          <w:rPr>
            <w:rFonts w:eastAsia="SimSun"/>
            <w:color w:val="000000"/>
            <w:szCs w:val="22"/>
          </w:rPr>
          <w:t xml:space="preserve"> (with the attacker-owned Twitter </w:t>
        </w:r>
      </w:ins>
      <w:ins w:id="882" w:author="John Estialbo (AV-PH)" w:date="2019-06-26T16:06:00Z">
        <w:r>
          <w:rPr>
            <w:rFonts w:eastAsia="SimSun"/>
            <w:color w:val="000000"/>
            <w:szCs w:val="22"/>
          </w:rPr>
          <w:t>accounts’ followers mostly using Turkish)</w:t>
        </w:r>
      </w:ins>
      <w:del w:id="883" w:author="John Estialbo (AV-PH)" w:date="2019-06-26T16:06:00Z">
        <w:r w:rsidR="00CF7B74" w:rsidDel="0061252E">
          <w:rPr>
            <w:rFonts w:eastAsia="SimSun"/>
            <w:color w:val="000000"/>
            <w:szCs w:val="22"/>
          </w:rPr>
          <w:delText xml:space="preserve">, followers </w:delText>
        </w:r>
        <w:r w:rsidR="00CF7B74" w:rsidDel="0061252E">
          <w:rPr>
            <w:rFonts w:eastAsia="SimSun" w:hint="eastAsia"/>
            <w:color w:val="000000"/>
            <w:szCs w:val="22"/>
          </w:rPr>
          <w:delText>had</w:delText>
        </w:r>
        <w:r w:rsidR="00CF7B74" w:rsidDel="0061252E">
          <w:rPr>
            <w:rFonts w:eastAsia="SimSun"/>
            <w:color w:val="000000"/>
            <w:szCs w:val="22"/>
          </w:rPr>
          <w:delText xml:space="preserve"> used </w:delText>
        </w:r>
        <w:r w:rsidR="00CF7B74" w:rsidRPr="001F3D9C" w:rsidDel="0061252E">
          <w:rPr>
            <w:rFonts w:eastAsia="SimSun"/>
            <w:color w:val="000000"/>
            <w:szCs w:val="22"/>
          </w:rPr>
          <w:delText>Turkish</w:delText>
        </w:r>
      </w:del>
      <w:r w:rsidR="00CF7B74">
        <w:rPr>
          <w:rFonts w:eastAsia="SimSun"/>
          <w:color w:val="000000"/>
          <w:szCs w:val="22"/>
        </w:rPr>
        <w:t xml:space="preserve"> </w:t>
      </w:r>
      <w:r w:rsidR="00CF7B74">
        <w:rPr>
          <w:rFonts w:eastAsia="SimSun" w:hint="eastAsia"/>
          <w:color w:val="000000"/>
          <w:szCs w:val="22"/>
        </w:rPr>
        <w:t>and</w:t>
      </w:r>
      <w:r w:rsidR="00CF7B74">
        <w:rPr>
          <w:rFonts w:eastAsia="SimSun"/>
          <w:color w:val="000000"/>
          <w:szCs w:val="22"/>
        </w:rPr>
        <w:t xml:space="preserve"> </w:t>
      </w:r>
      <w:ins w:id="884" w:author="John Estialbo (AV-PH)" w:date="2019-06-26T16:06:00Z">
        <w:r>
          <w:rPr>
            <w:rFonts w:eastAsia="SimSun"/>
            <w:color w:val="000000"/>
            <w:szCs w:val="22"/>
          </w:rPr>
          <w:t>G</w:t>
        </w:r>
      </w:ins>
      <w:del w:id="885" w:author="John Estialbo (AV-PH)" w:date="2019-06-26T16:06:00Z">
        <w:r w:rsidR="00CF7B74" w:rsidDel="0061252E">
          <w:rPr>
            <w:rFonts w:eastAsia="SimSun" w:hint="eastAsia"/>
            <w:color w:val="000000"/>
            <w:szCs w:val="22"/>
          </w:rPr>
          <w:delText>g</w:delText>
        </w:r>
      </w:del>
      <w:r w:rsidR="00CF7B74" w:rsidRPr="001F3D9C">
        <w:rPr>
          <w:rFonts w:eastAsia="SimSun" w:hint="eastAsia"/>
          <w:color w:val="000000"/>
          <w:szCs w:val="22"/>
        </w:rPr>
        <w:t>o</w:t>
      </w:r>
      <w:r w:rsidR="00CF7B74" w:rsidRPr="001F3D9C">
        <w:rPr>
          <w:rFonts w:eastAsia="SimSun"/>
          <w:color w:val="000000"/>
          <w:szCs w:val="22"/>
        </w:rPr>
        <w:t>ogle short link</w:t>
      </w:r>
      <w:ins w:id="886" w:author="John Estialbo (AV-PH)" w:date="2019-06-26T17:49:00Z">
        <w:r w:rsidR="00251E70">
          <w:rPr>
            <w:rFonts w:eastAsia="SimSun"/>
            <w:color w:val="000000"/>
            <w:szCs w:val="22"/>
          </w:rPr>
          <w:t>s</w:t>
        </w:r>
      </w:ins>
      <w:r w:rsidR="00CF7B74">
        <w:rPr>
          <w:rFonts w:eastAsia="SimSun"/>
          <w:color w:val="000000"/>
          <w:szCs w:val="22"/>
        </w:rPr>
        <w:t xml:space="preserve"> </w:t>
      </w:r>
      <w:r w:rsidR="00CF7B74">
        <w:rPr>
          <w:rFonts w:eastAsia="SimSun" w:hint="eastAsia"/>
          <w:color w:val="000000"/>
          <w:szCs w:val="22"/>
        </w:rPr>
        <w:t>to</w:t>
      </w:r>
      <w:r w:rsidR="00CF7B74">
        <w:rPr>
          <w:rFonts w:eastAsia="SimSun"/>
          <w:color w:val="000000"/>
          <w:szCs w:val="22"/>
        </w:rPr>
        <w:t xml:space="preserve"> </w:t>
      </w:r>
      <w:r w:rsidR="00CF7B74">
        <w:rPr>
          <w:rFonts w:eastAsia="SimSun" w:hint="eastAsia"/>
          <w:color w:val="000000"/>
          <w:szCs w:val="22"/>
        </w:rPr>
        <w:t>send</w:t>
      </w:r>
      <w:r w:rsidR="00CF7B74">
        <w:rPr>
          <w:rFonts w:eastAsia="SimSun"/>
          <w:color w:val="000000"/>
          <w:szCs w:val="22"/>
        </w:rPr>
        <w:t xml:space="preserve"> </w:t>
      </w:r>
      <w:r w:rsidR="00CF7B74">
        <w:rPr>
          <w:rFonts w:eastAsia="SimSun" w:hint="eastAsia"/>
          <w:color w:val="000000"/>
          <w:szCs w:val="22"/>
        </w:rPr>
        <w:t>command</w:t>
      </w:r>
      <w:ins w:id="887" w:author="John Estialbo (AV-PH)" w:date="2019-06-26T16:06:00Z">
        <w:r>
          <w:rPr>
            <w:rFonts w:eastAsia="SimSun"/>
            <w:color w:val="000000"/>
            <w:szCs w:val="22"/>
          </w:rPr>
          <w:t>s since</w:t>
        </w:r>
      </w:ins>
      <w:del w:id="888" w:author="John Estialbo (AV-PH)" w:date="2019-06-26T16:07:00Z">
        <w:r w:rsidR="00CF7B74" w:rsidDel="0061252E">
          <w:rPr>
            <w:rFonts w:eastAsia="SimSun"/>
            <w:color w:val="000000"/>
            <w:szCs w:val="22"/>
          </w:rPr>
          <w:delText xml:space="preserve"> </w:delText>
        </w:r>
        <w:r w:rsidR="00CF7B74" w:rsidDel="0061252E">
          <w:rPr>
            <w:rFonts w:eastAsia="SimSun" w:hint="eastAsia"/>
            <w:color w:val="000000"/>
            <w:szCs w:val="22"/>
          </w:rPr>
          <w:delText>at</w:delText>
        </w:r>
      </w:del>
      <w:r w:rsidR="00CF7B74">
        <w:rPr>
          <w:rFonts w:eastAsia="SimSun"/>
          <w:color w:val="000000"/>
          <w:szCs w:val="22"/>
        </w:rPr>
        <w:t xml:space="preserve"> 2014.</w:t>
      </w:r>
      <w:r w:rsidR="00CF7B74">
        <w:rPr>
          <w:rFonts w:eastAsia="SimSun" w:hint="eastAsia"/>
          <w:color w:val="000000"/>
          <w:szCs w:val="22"/>
        </w:rPr>
        <w:t xml:space="preserve"> </w:t>
      </w:r>
      <w:r w:rsidR="00CF7B74" w:rsidRPr="00231924">
        <w:rPr>
          <w:rFonts w:eastAsia="SimSun"/>
          <w:color w:val="000000"/>
          <w:szCs w:val="22"/>
        </w:rPr>
        <w:t xml:space="preserve">According to </w:t>
      </w:r>
      <w:ins w:id="889" w:author="John Estialbo (AV-PH)" w:date="2019-06-26T17:49:00Z">
        <w:r w:rsidR="00251E70">
          <w:rPr>
            <w:rFonts w:eastAsia="SimSun"/>
            <w:color w:val="000000"/>
            <w:szCs w:val="22"/>
          </w:rPr>
          <w:t xml:space="preserve">the </w:t>
        </w:r>
      </w:ins>
      <w:del w:id="890" w:author="John Estialbo (AV-PH)" w:date="2019-06-26T16:07:00Z">
        <w:r w:rsidR="00CF7B74" w:rsidRPr="00231924" w:rsidDel="0061252E">
          <w:rPr>
            <w:rFonts w:eastAsia="SimSun"/>
            <w:color w:val="000000"/>
            <w:szCs w:val="22"/>
          </w:rPr>
          <w:delText xml:space="preserve">the </w:delText>
        </w:r>
      </w:del>
      <w:r w:rsidR="00CF7B74" w:rsidRPr="00231924">
        <w:rPr>
          <w:rFonts w:eastAsia="SimSun"/>
          <w:color w:val="000000"/>
          <w:szCs w:val="22"/>
        </w:rPr>
        <w:t>registration time</w:t>
      </w:r>
      <w:ins w:id="891" w:author="John Estialbo (AV-PH)" w:date="2019-06-26T16:07:00Z">
        <w:r>
          <w:rPr>
            <w:rFonts w:eastAsia="SimSun"/>
            <w:color w:val="000000"/>
            <w:szCs w:val="22"/>
          </w:rPr>
          <w:t xml:space="preserve"> of one of the accounts</w:t>
        </w:r>
      </w:ins>
      <w:r w:rsidR="00CF7B74">
        <w:rPr>
          <w:rFonts w:eastAsia="SimSun"/>
          <w:color w:val="000000"/>
          <w:szCs w:val="22"/>
        </w:rPr>
        <w:t xml:space="preserve">, </w:t>
      </w:r>
      <w:r w:rsidR="00CF7B74">
        <w:rPr>
          <w:rFonts w:eastAsia="SimSun" w:hint="eastAsia"/>
          <w:color w:val="000000"/>
          <w:szCs w:val="22"/>
        </w:rPr>
        <w:t>t</w:t>
      </w:r>
      <w:r w:rsidR="00CF7B74" w:rsidRPr="00231924">
        <w:rPr>
          <w:rFonts w:eastAsia="SimSun"/>
          <w:color w:val="000000"/>
          <w:szCs w:val="22"/>
        </w:rPr>
        <w:t>he attacker has</w:t>
      </w:r>
      <w:ins w:id="892" w:author="John Estialbo (AV-PH)" w:date="2019-06-26T17:50:00Z">
        <w:r w:rsidR="00251E70">
          <w:rPr>
            <w:rFonts w:eastAsia="SimSun"/>
            <w:color w:val="000000"/>
            <w:szCs w:val="22"/>
          </w:rPr>
          <w:t xml:space="preserve"> probably</w:t>
        </w:r>
      </w:ins>
      <w:r w:rsidR="00CF7B74" w:rsidRPr="00231924">
        <w:rPr>
          <w:rFonts w:eastAsia="SimSun"/>
          <w:color w:val="000000"/>
          <w:szCs w:val="22"/>
        </w:rPr>
        <w:t xml:space="preserve"> been active for about </w:t>
      </w:r>
      <w:r w:rsidR="00CF7B74" w:rsidRPr="0061252E">
        <w:rPr>
          <w:rFonts w:eastAsia="SimSun"/>
          <w:color w:val="000000"/>
          <w:szCs w:val="22"/>
          <w:rPrChange w:id="893" w:author="John Estialbo (AV-PH)" w:date="2019-06-26T16:07:00Z">
            <w:rPr>
              <w:rFonts w:eastAsia="SimSun"/>
              <w:color w:val="000000"/>
              <w:szCs w:val="22"/>
              <w:highlight w:val="yellow"/>
            </w:rPr>
          </w:rPrChange>
        </w:rPr>
        <w:t>12 years</w:t>
      </w:r>
      <w:r w:rsidR="00CF7B74" w:rsidRPr="00231924">
        <w:rPr>
          <w:rFonts w:eastAsia="SimSun"/>
          <w:color w:val="000000"/>
          <w:szCs w:val="22"/>
        </w:rPr>
        <w:t>.</w:t>
      </w:r>
      <w:ins w:id="894" w:author="John Estialbo (AV-PH)" w:date="2019-06-26T16:19:00Z">
        <w:r w:rsidR="0023792D">
          <w:rPr>
            <w:rFonts w:eastAsia="SimSun"/>
            <w:color w:val="000000"/>
            <w:szCs w:val="22"/>
          </w:rPr>
          <w:t xml:space="preserve"> We also found that Anubis</w:t>
        </w:r>
      </w:ins>
      <w:ins w:id="895" w:author="John Estialbo (AV-PH)" w:date="2019-06-26T16:28:00Z">
        <w:r w:rsidR="0023792D">
          <w:rPr>
            <w:rFonts w:eastAsia="SimSun"/>
            <w:color w:val="000000"/>
            <w:szCs w:val="22"/>
          </w:rPr>
          <w:t xml:space="preserve"> is </w:t>
        </w:r>
      </w:ins>
      <w:ins w:id="896" w:author="John Estialbo (AV-PH)" w:date="2019-06-26T16:19:00Z">
        <w:r w:rsidR="0023792D">
          <w:rPr>
            <w:rFonts w:eastAsia="SimSun"/>
            <w:color w:val="000000"/>
            <w:szCs w:val="22"/>
          </w:rPr>
          <w:t>abusing Facebook for its C&amp;C communication.</w:t>
        </w:r>
      </w:ins>
    </w:p>
    <w:p w14:paraId="3EA920D8" w14:textId="77777777" w:rsidR="0023792D" w:rsidRDefault="0023792D" w:rsidP="00CF7B74">
      <w:pPr>
        <w:rPr>
          <w:ins w:id="897" w:author="John Estialbo (AV-PH)" w:date="2019-06-26T16:16:00Z"/>
          <w:rFonts w:eastAsia="SimSun"/>
          <w:color w:val="000000"/>
          <w:szCs w:val="22"/>
        </w:rPr>
      </w:pPr>
    </w:p>
    <w:p w14:paraId="795DE2B8" w14:textId="77777777" w:rsidR="00753CCD" w:rsidRDefault="00753CCD" w:rsidP="00CF7B74">
      <w:pPr>
        <w:rPr>
          <w:ins w:id="898" w:author="John Estialbo (AV-PH)" w:date="2019-06-26T16:10:00Z"/>
          <w:rFonts w:eastAsia="SimSun"/>
          <w:color w:val="000000"/>
          <w:szCs w:val="22"/>
        </w:rPr>
      </w:pPr>
    </w:p>
    <w:p w14:paraId="21CFAE66" w14:textId="77777777" w:rsidR="00753CCD" w:rsidRDefault="00753CCD">
      <w:pPr>
        <w:jc w:val="center"/>
        <w:rPr>
          <w:rFonts w:eastAsia="SimSun"/>
          <w:color w:val="000000"/>
          <w:szCs w:val="22"/>
        </w:rPr>
        <w:pPrChange w:id="899" w:author="John Estialbo (AV-PH)" w:date="2019-06-26T16:10:00Z">
          <w:pPr/>
        </w:pPrChange>
      </w:pPr>
      <w:commentRangeStart w:id="900"/>
      <w:ins w:id="901" w:author="John Estialbo (AV-PH)" w:date="2019-06-26T16:10:00Z">
        <w:r>
          <w:rPr>
            <w:noProof/>
            <w:lang w:eastAsia="en-US"/>
          </w:rPr>
          <w:lastRenderedPageBreak/>
          <w:drawing>
            <wp:inline distT="0" distB="0" distL="0" distR="0" wp14:anchorId="676B95A1" wp14:editId="25582FDC">
              <wp:extent cx="1783265" cy="2889250"/>
              <wp:effectExtent l="0" t="0" r="762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93105" cy="2905193"/>
                      </a:xfrm>
                      <a:prstGeom prst="rect">
                        <a:avLst/>
                      </a:prstGeom>
                    </pic:spPr>
                  </pic:pic>
                </a:graphicData>
              </a:graphic>
            </wp:inline>
          </w:drawing>
        </w:r>
      </w:ins>
      <w:commentRangeEnd w:id="900"/>
      <w:ins w:id="902" w:author="John Estialbo (AV-PH)" w:date="2019-06-27T11:21:00Z">
        <w:r w:rsidR="001B3624">
          <w:rPr>
            <w:rStyle w:val="CommentReference"/>
          </w:rPr>
          <w:commentReference w:id="900"/>
        </w:r>
      </w:ins>
    </w:p>
    <w:p w14:paraId="376234C7" w14:textId="77777777" w:rsidR="00CF7B74" w:rsidDel="00753CCD" w:rsidRDefault="00CF7B74" w:rsidP="00CF7B74">
      <w:pPr>
        <w:jc w:val="center"/>
        <w:rPr>
          <w:del w:id="903" w:author="John Estialbo (AV-PH)" w:date="2019-06-26T16:10:00Z"/>
          <w:rFonts w:eastAsia="SimSun"/>
          <w:color w:val="000000"/>
          <w:szCs w:val="22"/>
        </w:rPr>
      </w:pPr>
      <w:del w:id="904" w:author="John Estialbo (AV-PH)" w:date="2019-06-26T16:10:00Z">
        <w:r w:rsidRPr="00813D0C" w:rsidDel="00753CCD">
          <w:rPr>
            <w:rFonts w:eastAsia="SimSun"/>
            <w:noProof/>
            <w:color w:val="000000"/>
            <w:szCs w:val="22"/>
            <w:lang w:eastAsia="en-US"/>
          </w:rPr>
          <w:drawing>
            <wp:inline distT="0" distB="0" distL="0" distR="0" wp14:anchorId="575F516A" wp14:editId="7EC3454B">
              <wp:extent cx="4359859" cy="213847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59859" cy="2138474"/>
                      </a:xfrm>
                      <a:prstGeom prst="rect">
                        <a:avLst/>
                      </a:prstGeom>
                    </pic:spPr>
                  </pic:pic>
                </a:graphicData>
              </a:graphic>
            </wp:inline>
          </w:drawing>
        </w:r>
      </w:del>
    </w:p>
    <w:p w14:paraId="4D8F9933" w14:textId="77777777" w:rsidR="00CF7B74" w:rsidRDefault="00CF7B74" w:rsidP="00CF7B74">
      <w:pPr>
        <w:jc w:val="center"/>
        <w:rPr>
          <w:rFonts w:eastAsia="SimSun"/>
          <w:color w:val="000000"/>
          <w:szCs w:val="22"/>
        </w:rPr>
      </w:pPr>
      <w:r w:rsidRPr="00AF23BA">
        <w:rPr>
          <w:rFonts w:eastAsia="SimSun"/>
          <w:noProof/>
          <w:color w:val="000000"/>
          <w:szCs w:val="22"/>
          <w:lang w:eastAsia="en-US"/>
        </w:rPr>
        <w:drawing>
          <wp:inline distT="0" distB="0" distL="0" distR="0" wp14:anchorId="77A96C2E" wp14:editId="39A80664">
            <wp:extent cx="4334412" cy="1357745"/>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76105" cy="1370805"/>
                    </a:xfrm>
                    <a:prstGeom prst="rect">
                      <a:avLst/>
                    </a:prstGeom>
                  </pic:spPr>
                </pic:pic>
              </a:graphicData>
            </a:graphic>
          </wp:inline>
        </w:drawing>
      </w:r>
    </w:p>
    <w:p w14:paraId="18F50A61" w14:textId="77777777" w:rsidR="00CF7B74" w:rsidRDefault="00CF7B74" w:rsidP="00CF7B74">
      <w:pPr>
        <w:jc w:val="center"/>
        <w:rPr>
          <w:rFonts w:eastAsia="SimSun"/>
          <w:color w:val="000000"/>
          <w:szCs w:val="22"/>
        </w:rPr>
      </w:pPr>
      <w:r w:rsidRPr="00AF23BA">
        <w:rPr>
          <w:rFonts w:eastAsia="SimSun"/>
          <w:noProof/>
          <w:color w:val="000000"/>
          <w:szCs w:val="22"/>
          <w:lang w:eastAsia="en-US"/>
        </w:rPr>
        <w:drawing>
          <wp:inline distT="0" distB="0" distL="0" distR="0" wp14:anchorId="7E09F088" wp14:editId="5E5D992D">
            <wp:extent cx="4236158" cy="1926185"/>
            <wp:effectExtent l="0" t="0" r="571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2805" cy="1956490"/>
                    </a:xfrm>
                    <a:prstGeom prst="rect">
                      <a:avLst/>
                    </a:prstGeom>
                  </pic:spPr>
                </pic:pic>
              </a:graphicData>
            </a:graphic>
          </wp:inline>
        </w:drawing>
      </w:r>
    </w:p>
    <w:p w14:paraId="0B9BDE58" w14:textId="454B124B" w:rsidR="00CF7B74" w:rsidRDefault="00CF7B74" w:rsidP="00CF7B74">
      <w:pPr>
        <w:jc w:val="center"/>
        <w:rPr>
          <w:rFonts w:eastAsia="SimSun"/>
          <w:color w:val="000000"/>
          <w:szCs w:val="22"/>
        </w:rPr>
      </w:pPr>
      <w:del w:id="905" w:author="Microsoft Office User" w:date="2019-06-28T10:05:00Z">
        <w:r w:rsidRPr="001F3D9C" w:rsidDel="00C854C8">
          <w:rPr>
            <w:rFonts w:eastAsia="SimSun"/>
            <w:noProof/>
            <w:color w:val="000000"/>
            <w:szCs w:val="22"/>
            <w:lang w:eastAsia="en-US"/>
          </w:rPr>
          <w:drawing>
            <wp:inline distT="0" distB="0" distL="0" distR="0" wp14:anchorId="47CA3248" wp14:editId="6C099A44">
              <wp:extent cx="4286707" cy="1712851"/>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8886" cy="1729705"/>
                      </a:xfrm>
                      <a:prstGeom prst="rect">
                        <a:avLst/>
                      </a:prstGeom>
                    </pic:spPr>
                  </pic:pic>
                </a:graphicData>
              </a:graphic>
            </wp:inline>
          </w:drawing>
        </w:r>
      </w:del>
    </w:p>
    <w:p w14:paraId="75AD84CC" w14:textId="07985B74" w:rsidR="00CF7B74" w:rsidRDefault="00CF7B74" w:rsidP="00CF7B74">
      <w:pPr>
        <w:jc w:val="center"/>
        <w:rPr>
          <w:ins w:id="906" w:author="John Estialbo (AV-PH)" w:date="2019-06-26T16:25:00Z"/>
          <w:rFonts w:eastAsia="SimSun"/>
          <w:color w:val="000000"/>
          <w:szCs w:val="22"/>
        </w:rPr>
      </w:pPr>
      <w:r w:rsidRPr="00205680">
        <w:t xml:space="preserve">Figure </w:t>
      </w:r>
      <w:r>
        <w:t>1</w:t>
      </w:r>
      <w:ins w:id="907" w:author="Microsoft Office User" w:date="2019-06-28T10:08:00Z">
        <w:r w:rsidR="00C854C8">
          <w:t>2</w:t>
        </w:r>
      </w:ins>
      <w:del w:id="908" w:author="Microsoft Office User" w:date="2019-06-27T20:26:00Z">
        <w:r w:rsidDel="00314EEB">
          <w:delText>0</w:delText>
        </w:r>
      </w:del>
      <w:r w:rsidRPr="00205680">
        <w:t xml:space="preserve">. </w:t>
      </w:r>
      <w:del w:id="909" w:author="John Estialbo (AV-PH)" w:date="2019-06-26T16:09:00Z">
        <w:r w:rsidDel="0061252E">
          <w:rPr>
            <w:rFonts w:eastAsia="SimSun"/>
            <w:color w:val="000000"/>
            <w:szCs w:val="22"/>
          </w:rPr>
          <w:delText>A</w:delText>
        </w:r>
        <w:r w:rsidDel="0061252E">
          <w:rPr>
            <w:rFonts w:eastAsia="SimSun" w:hint="eastAsia"/>
            <w:color w:val="000000"/>
            <w:szCs w:val="22"/>
          </w:rPr>
          <w:delText>ttacker</w:delText>
        </w:r>
        <w:r w:rsidDel="0061252E">
          <w:rPr>
            <w:rFonts w:eastAsia="SimSun"/>
            <w:color w:val="000000"/>
            <w:szCs w:val="22"/>
          </w:rPr>
          <w:delText xml:space="preserve"> </w:delText>
        </w:r>
      </w:del>
      <w:r>
        <w:rPr>
          <w:rFonts w:eastAsia="SimSun" w:hint="eastAsia"/>
          <w:color w:val="000000"/>
          <w:szCs w:val="22"/>
        </w:rPr>
        <w:t>Twitter</w:t>
      </w:r>
      <w:ins w:id="910" w:author="John Estialbo (AV-PH)" w:date="2019-06-26T16:09:00Z">
        <w:r w:rsidR="0061252E">
          <w:rPr>
            <w:rFonts w:eastAsia="SimSun"/>
            <w:color w:val="000000"/>
            <w:szCs w:val="22"/>
          </w:rPr>
          <w:t xml:space="preserve"> accounts abused by Anubis’ operators to issue C&amp;C commands</w:t>
        </w:r>
        <w:r w:rsidR="0023792D">
          <w:rPr>
            <w:rFonts w:eastAsia="SimSun"/>
            <w:color w:val="000000"/>
            <w:szCs w:val="22"/>
          </w:rPr>
          <w:t xml:space="preserve"> (top</w:t>
        </w:r>
        <w:r w:rsidR="00753CCD">
          <w:rPr>
            <w:rFonts w:eastAsia="SimSun"/>
            <w:color w:val="000000"/>
            <w:szCs w:val="22"/>
          </w:rPr>
          <w:t>)</w:t>
        </w:r>
      </w:ins>
      <w:ins w:id="911" w:author="John Estialbo (AV-PH)" w:date="2019-06-26T16:21:00Z">
        <w:r w:rsidR="0023792D">
          <w:rPr>
            <w:rFonts w:eastAsia="SimSun"/>
            <w:color w:val="000000"/>
            <w:szCs w:val="22"/>
          </w:rPr>
          <w:t>;</w:t>
        </w:r>
      </w:ins>
      <w:ins w:id="912" w:author="John Estialbo (AV-PH)" w:date="2019-06-26T16:09:00Z">
        <w:r w:rsidR="00753CCD">
          <w:rPr>
            <w:rFonts w:eastAsia="SimSun"/>
            <w:color w:val="000000"/>
            <w:szCs w:val="22"/>
          </w:rPr>
          <w:t xml:space="preserve"> how</w:t>
        </w:r>
      </w:ins>
      <w:ins w:id="913" w:author="John Estialbo (AV-PH)" w:date="2019-06-26T16:25:00Z">
        <w:r w:rsidR="0023792D">
          <w:rPr>
            <w:rFonts w:eastAsia="SimSun"/>
            <w:color w:val="000000"/>
            <w:szCs w:val="22"/>
          </w:rPr>
          <w:t xml:space="preserve"> </w:t>
        </w:r>
      </w:ins>
      <w:del w:id="914" w:author="John Estialbo (AV-PH)" w:date="2019-06-26T16:09:00Z">
        <w:r w:rsidDel="00753CCD">
          <w:rPr>
            <w:rFonts w:eastAsia="SimSun"/>
            <w:color w:val="000000"/>
            <w:szCs w:val="22"/>
          </w:rPr>
          <w:delText xml:space="preserve"> and </w:delText>
        </w:r>
        <w:r w:rsidDel="00753CCD">
          <w:rPr>
            <w:rFonts w:eastAsia="SimSun" w:hint="eastAsia"/>
            <w:color w:val="000000"/>
            <w:szCs w:val="22"/>
          </w:rPr>
          <w:delText>using</w:delText>
        </w:r>
        <w:r w:rsidDel="00753CCD">
          <w:rPr>
            <w:rFonts w:eastAsia="SimSun"/>
            <w:color w:val="000000"/>
            <w:szCs w:val="22"/>
          </w:rPr>
          <w:delText xml:space="preserve"> </w:delText>
        </w:r>
        <w:r w:rsidDel="00753CCD">
          <w:rPr>
            <w:rFonts w:eastAsia="SimSun" w:hint="eastAsia"/>
            <w:color w:val="000000"/>
            <w:szCs w:val="22"/>
          </w:rPr>
          <w:delText>g</w:delText>
        </w:r>
      </w:del>
      <w:ins w:id="915" w:author="John Estialbo (AV-PH)" w:date="2019-06-26T16:09:00Z">
        <w:r w:rsidR="00753CCD">
          <w:rPr>
            <w:rFonts w:eastAsia="SimSun"/>
            <w:color w:val="000000"/>
            <w:szCs w:val="22"/>
          </w:rPr>
          <w:t>G</w:t>
        </w:r>
      </w:ins>
      <w:r w:rsidRPr="001F3D9C">
        <w:rPr>
          <w:rFonts w:eastAsia="SimSun" w:hint="eastAsia"/>
          <w:color w:val="000000"/>
          <w:szCs w:val="22"/>
        </w:rPr>
        <w:t>o</w:t>
      </w:r>
      <w:r w:rsidRPr="001F3D9C">
        <w:rPr>
          <w:rFonts w:eastAsia="SimSun"/>
          <w:color w:val="000000"/>
          <w:szCs w:val="22"/>
        </w:rPr>
        <w:t xml:space="preserve">ogle </w:t>
      </w:r>
      <w:ins w:id="916" w:author="John Estialbo (AV-PH)" w:date="2019-06-26T16:24:00Z">
        <w:r w:rsidR="0023792D">
          <w:rPr>
            <w:rFonts w:eastAsia="SimSun"/>
            <w:color w:val="000000"/>
            <w:szCs w:val="22"/>
          </w:rPr>
          <w:t xml:space="preserve">and Facebook </w:t>
        </w:r>
      </w:ins>
      <w:r w:rsidRPr="001F3D9C">
        <w:rPr>
          <w:rFonts w:eastAsia="SimSun"/>
          <w:color w:val="000000"/>
          <w:szCs w:val="22"/>
        </w:rPr>
        <w:t>short link</w:t>
      </w:r>
      <w:ins w:id="917" w:author="John Estialbo (AV-PH)" w:date="2019-06-26T16:24:00Z">
        <w:r w:rsidR="0023792D">
          <w:rPr>
            <w:rFonts w:eastAsia="SimSun"/>
            <w:color w:val="000000"/>
            <w:szCs w:val="22"/>
          </w:rPr>
          <w:t>s</w:t>
        </w:r>
      </w:ins>
      <w:del w:id="918" w:author="John Estialbo (AV-PH)" w:date="2019-06-26T16:24:00Z">
        <w:r w:rsidDel="0023792D">
          <w:rPr>
            <w:rFonts w:eastAsia="SimSun"/>
            <w:color w:val="000000"/>
            <w:szCs w:val="22"/>
          </w:rPr>
          <w:delText xml:space="preserve"> </w:delText>
        </w:r>
      </w:del>
      <w:ins w:id="919" w:author="John Estialbo (AV-PH)" w:date="2019-06-26T16:21:00Z">
        <w:r w:rsidR="0023792D">
          <w:rPr>
            <w:rFonts w:eastAsia="SimSun"/>
            <w:color w:val="000000"/>
            <w:szCs w:val="22"/>
          </w:rPr>
          <w:t xml:space="preserve"> </w:t>
        </w:r>
      </w:ins>
      <w:del w:id="920" w:author="John Estialbo (AV-PH)" w:date="2019-06-26T16:09:00Z">
        <w:r w:rsidDel="00753CCD">
          <w:rPr>
            <w:rFonts w:eastAsia="SimSun" w:hint="eastAsia"/>
            <w:color w:val="000000"/>
            <w:szCs w:val="22"/>
          </w:rPr>
          <w:delText>to</w:delText>
        </w:r>
        <w:r w:rsidDel="00753CCD">
          <w:rPr>
            <w:rFonts w:eastAsia="SimSun"/>
            <w:color w:val="000000"/>
            <w:szCs w:val="22"/>
          </w:rPr>
          <w:delText xml:space="preserve"> </w:delText>
        </w:r>
        <w:r w:rsidDel="00753CCD">
          <w:rPr>
            <w:rFonts w:eastAsia="SimSun" w:hint="eastAsia"/>
            <w:color w:val="000000"/>
            <w:szCs w:val="22"/>
          </w:rPr>
          <w:delText>send</w:delText>
        </w:r>
        <w:r w:rsidDel="00753CCD">
          <w:rPr>
            <w:rFonts w:eastAsia="SimSun"/>
            <w:color w:val="000000"/>
            <w:szCs w:val="22"/>
          </w:rPr>
          <w:delText xml:space="preserve"> </w:delText>
        </w:r>
        <w:r w:rsidDel="00753CCD">
          <w:rPr>
            <w:rFonts w:eastAsia="SimSun" w:hint="eastAsia"/>
            <w:color w:val="000000"/>
            <w:szCs w:val="22"/>
          </w:rPr>
          <w:delText>command</w:delText>
        </w:r>
      </w:del>
      <w:ins w:id="921" w:author="John Estialbo (AV-PH)" w:date="2019-06-26T16:09:00Z">
        <w:r w:rsidR="00753CCD">
          <w:rPr>
            <w:rFonts w:eastAsia="SimSun"/>
            <w:color w:val="000000"/>
            <w:szCs w:val="22"/>
          </w:rPr>
          <w:t>w</w:t>
        </w:r>
      </w:ins>
      <w:ins w:id="922" w:author="John Estialbo (AV-PH)" w:date="2019-06-26T16:25:00Z">
        <w:r w:rsidR="0023792D">
          <w:rPr>
            <w:rFonts w:eastAsia="SimSun"/>
            <w:color w:val="000000"/>
            <w:szCs w:val="22"/>
          </w:rPr>
          <w:t>ere</w:t>
        </w:r>
      </w:ins>
      <w:ins w:id="923" w:author="John Estialbo (AV-PH)" w:date="2019-06-26T16:09:00Z">
        <w:r w:rsidR="00753CCD">
          <w:rPr>
            <w:rFonts w:eastAsia="SimSun"/>
            <w:color w:val="000000"/>
            <w:szCs w:val="22"/>
          </w:rPr>
          <w:t xml:space="preserve"> </w:t>
        </w:r>
      </w:ins>
      <w:ins w:id="924" w:author="John Estialbo (AV-PH)" w:date="2019-06-26T16:21:00Z">
        <w:r w:rsidR="0023792D">
          <w:rPr>
            <w:rFonts w:eastAsia="SimSun"/>
            <w:color w:val="000000"/>
            <w:szCs w:val="22"/>
          </w:rPr>
          <w:t>ab</w:t>
        </w:r>
      </w:ins>
      <w:ins w:id="925" w:author="John Estialbo (AV-PH)" w:date="2019-06-26T16:09:00Z">
        <w:r w:rsidR="00753CCD">
          <w:rPr>
            <w:rFonts w:eastAsia="SimSun"/>
            <w:color w:val="000000"/>
            <w:szCs w:val="22"/>
          </w:rPr>
          <w:t xml:space="preserve">used </w:t>
        </w:r>
      </w:ins>
      <w:ins w:id="926" w:author="John Estialbo (AV-PH)" w:date="2019-06-26T16:21:00Z">
        <w:r w:rsidR="0023792D">
          <w:rPr>
            <w:rFonts w:eastAsia="SimSun"/>
            <w:color w:val="000000"/>
            <w:szCs w:val="22"/>
          </w:rPr>
          <w:t>for C&amp;C communications</w:t>
        </w:r>
        <w:del w:id="927" w:author="Microsoft Office User" w:date="2019-06-28T10:08:00Z">
          <w:r w:rsidR="0023792D" w:rsidDel="00C854C8">
            <w:rPr>
              <w:rFonts w:eastAsia="SimSun"/>
              <w:color w:val="000000"/>
              <w:szCs w:val="22"/>
            </w:rPr>
            <w:delText xml:space="preserve"> (</w:delText>
          </w:r>
        </w:del>
      </w:ins>
      <w:ins w:id="928" w:author="John Estialbo (AV-PH)" w:date="2019-06-26T16:22:00Z">
        <w:del w:id="929" w:author="Microsoft Office User" w:date="2019-06-28T10:08:00Z">
          <w:r w:rsidR="0023792D" w:rsidDel="00C854C8">
            <w:rPr>
              <w:rFonts w:eastAsia="SimSun"/>
              <w:color w:val="000000"/>
              <w:szCs w:val="22"/>
            </w:rPr>
            <w:delText>center</w:delText>
          </w:r>
        </w:del>
      </w:ins>
      <w:ins w:id="930" w:author="John Estialbo (AV-PH)" w:date="2019-06-26T16:21:00Z">
        <w:del w:id="931" w:author="Microsoft Office User" w:date="2019-06-28T10:08:00Z">
          <w:r w:rsidR="0023792D" w:rsidDel="00C854C8">
            <w:rPr>
              <w:rFonts w:eastAsia="SimSun"/>
              <w:color w:val="000000"/>
              <w:szCs w:val="22"/>
            </w:rPr>
            <w:delText>)</w:delText>
          </w:r>
        </w:del>
      </w:ins>
      <w:ins w:id="932" w:author="John Estialbo (AV-PH)" w:date="2019-06-26T16:22:00Z">
        <w:del w:id="933" w:author="Microsoft Office User" w:date="2019-06-28T10:08:00Z">
          <w:r w:rsidR="0023792D" w:rsidDel="00C854C8">
            <w:rPr>
              <w:rFonts w:eastAsia="SimSun"/>
              <w:color w:val="000000"/>
              <w:szCs w:val="22"/>
            </w:rPr>
            <w:delText xml:space="preserve">; and the domain </w:delText>
          </w:r>
        </w:del>
      </w:ins>
      <w:ins w:id="934" w:author="John Estialbo (AV-PH)" w:date="2019-06-26T16:25:00Z">
        <w:del w:id="935" w:author="Microsoft Office User" w:date="2019-06-28T10:08:00Z">
          <w:r w:rsidR="0023792D" w:rsidDel="00C854C8">
            <w:rPr>
              <w:rFonts w:eastAsia="SimSun"/>
              <w:color w:val="000000"/>
              <w:szCs w:val="22"/>
            </w:rPr>
            <w:delText>used to retrieve the payload</w:delText>
          </w:r>
        </w:del>
      </w:ins>
      <w:ins w:id="936" w:author="John Estialbo (AV-PH)" w:date="2019-06-26T17:51:00Z">
        <w:del w:id="937" w:author="Microsoft Office User" w:date="2019-06-28T10:08:00Z">
          <w:r w:rsidR="00251E70" w:rsidDel="00C854C8">
            <w:rPr>
              <w:rFonts w:eastAsia="SimSun"/>
              <w:color w:val="000000"/>
              <w:szCs w:val="22"/>
            </w:rPr>
            <w:delText xml:space="preserve"> (bottom)</w:delText>
          </w:r>
        </w:del>
      </w:ins>
    </w:p>
    <w:p w14:paraId="1CCC741B" w14:textId="77777777" w:rsidR="0023792D" w:rsidRDefault="0023792D">
      <w:pPr>
        <w:rPr>
          <w:ins w:id="938" w:author="John Estialbo (AV-PH)" w:date="2019-06-26T16:25:00Z"/>
          <w:rFonts w:eastAsia="SimSun"/>
          <w:color w:val="000000"/>
          <w:szCs w:val="22"/>
        </w:rPr>
        <w:pPrChange w:id="939" w:author="John Estialbo (AV-PH)" w:date="2019-06-26T16:25:00Z">
          <w:pPr>
            <w:jc w:val="center"/>
          </w:pPr>
        </w:pPrChange>
      </w:pPr>
    </w:p>
    <w:p w14:paraId="6A8EFC29" w14:textId="1B7B3DE1" w:rsidR="0023792D" w:rsidRDefault="0023792D">
      <w:pPr>
        <w:rPr>
          <w:ins w:id="940" w:author="John Estialbo (AV-PH)" w:date="2019-06-26T16:33:00Z"/>
          <w:rFonts w:eastAsia="SimSun"/>
          <w:color w:val="000000"/>
          <w:szCs w:val="22"/>
        </w:rPr>
        <w:pPrChange w:id="941" w:author="John Estialbo (AV-PH)" w:date="2019-06-26T16:25:00Z">
          <w:pPr>
            <w:jc w:val="center"/>
          </w:pPr>
        </w:pPrChange>
      </w:pPr>
      <w:ins w:id="942" w:author="John Estialbo (AV-PH)" w:date="2019-06-26T16:26:00Z">
        <w:r>
          <w:rPr>
            <w:rFonts w:eastAsia="SimSun"/>
            <w:color w:val="000000"/>
            <w:szCs w:val="22"/>
          </w:rPr>
          <w:t xml:space="preserve">The sheer amount of samples we uncovered reflect how Anubis’ authors and operators are actively using their malware. And given how some of them are still in development, we expect these to have additional techniques </w:t>
        </w:r>
      </w:ins>
      <w:ins w:id="943" w:author="John Estialbo (AV-PH)" w:date="2019-06-26T16:29:00Z">
        <w:r>
          <w:rPr>
            <w:rFonts w:eastAsia="SimSun"/>
            <w:color w:val="000000"/>
            <w:szCs w:val="22"/>
          </w:rPr>
          <w:t>geared toward evading AV detection</w:t>
        </w:r>
      </w:ins>
      <w:ins w:id="944" w:author="John Estialbo (AV-PH)" w:date="2019-06-26T16:32:00Z">
        <w:r w:rsidR="003D0A9C">
          <w:rPr>
            <w:rFonts w:eastAsia="SimSun"/>
            <w:color w:val="000000"/>
            <w:szCs w:val="22"/>
          </w:rPr>
          <w:t xml:space="preserve"> or obfuscating its trail</w:t>
        </w:r>
      </w:ins>
      <w:ins w:id="945" w:author="John Estialbo (AV-PH)" w:date="2019-06-26T16:33:00Z">
        <w:r w:rsidR="003D0A9C">
          <w:rPr>
            <w:rFonts w:eastAsia="SimSun"/>
            <w:color w:val="000000"/>
            <w:szCs w:val="22"/>
          </w:rPr>
          <w:t>s</w:t>
        </w:r>
      </w:ins>
      <w:ins w:id="946" w:author="John Estialbo (AV-PH)" w:date="2019-06-26T16:32:00Z">
        <w:r w:rsidR="003D0A9C">
          <w:rPr>
            <w:rFonts w:eastAsia="SimSun"/>
            <w:color w:val="000000"/>
            <w:szCs w:val="22"/>
          </w:rPr>
          <w:t xml:space="preserve">, like how </w:t>
        </w:r>
      </w:ins>
      <w:ins w:id="947" w:author="John Estialbo (AV-PH)" w:date="2019-06-26T16:33:00Z">
        <w:r w:rsidR="003D0A9C">
          <w:rPr>
            <w:rFonts w:eastAsia="SimSun"/>
            <w:color w:val="000000"/>
            <w:szCs w:val="22"/>
          </w:rPr>
          <w:t>it connects to its C&amp;C servers or deploy the final information-stealing</w:t>
        </w:r>
      </w:ins>
      <w:ins w:id="948" w:author="John Estialbo (AV-PH)" w:date="2019-06-26T16:35:00Z">
        <w:r w:rsidR="003D0A9C">
          <w:rPr>
            <w:rFonts w:eastAsia="SimSun"/>
            <w:color w:val="000000"/>
            <w:szCs w:val="22"/>
          </w:rPr>
          <w:t xml:space="preserve"> or file-encrypting</w:t>
        </w:r>
      </w:ins>
      <w:ins w:id="949" w:author="John Estialbo (AV-PH)" w:date="2019-06-26T16:33:00Z">
        <w:r w:rsidR="003D0A9C">
          <w:rPr>
            <w:rFonts w:eastAsia="SimSun"/>
            <w:color w:val="000000"/>
            <w:szCs w:val="22"/>
          </w:rPr>
          <w:t xml:space="preserve"> payloads</w:t>
        </w:r>
      </w:ins>
      <w:ins w:id="950" w:author="John Estialbo (AV-PH)" w:date="2019-06-26T16:29:00Z">
        <w:r>
          <w:rPr>
            <w:rFonts w:eastAsia="SimSun"/>
            <w:color w:val="000000"/>
            <w:szCs w:val="22"/>
          </w:rPr>
          <w:t xml:space="preserve">. </w:t>
        </w:r>
      </w:ins>
      <w:ins w:id="951" w:author="John Estialbo (AV-PH)" w:date="2019-06-26T16:33:00Z">
        <w:r w:rsidR="003D0A9C">
          <w:rPr>
            <w:rFonts w:eastAsia="SimSun"/>
            <w:color w:val="000000"/>
            <w:szCs w:val="22"/>
          </w:rPr>
          <w:t xml:space="preserve">Users should always </w:t>
        </w:r>
      </w:ins>
      <w:ins w:id="952" w:author="John Estialbo (AV-PH)" w:date="2019-06-26T16:39:00Z">
        <w:r w:rsidR="003D0A9C">
          <w:rPr>
            <w:rFonts w:eastAsia="SimSun"/>
            <w:color w:val="000000"/>
            <w:szCs w:val="22"/>
          </w:rPr>
          <w:fldChar w:fldCharType="begin"/>
        </w:r>
        <w:r w:rsidR="003D0A9C">
          <w:rPr>
            <w:rFonts w:eastAsia="SimSun"/>
            <w:color w:val="000000"/>
            <w:szCs w:val="22"/>
          </w:rPr>
          <w:instrText xml:space="preserve"> HYPERLINK "https://www.trendmicro.com/vinfo/us/security/news/mobile-safety/a-practical-guide-to-mobile-safety" </w:instrText>
        </w:r>
        <w:r w:rsidR="003D0A9C">
          <w:rPr>
            <w:rFonts w:eastAsia="SimSun"/>
            <w:color w:val="000000"/>
            <w:szCs w:val="22"/>
          </w:rPr>
          <w:fldChar w:fldCharType="separate"/>
        </w:r>
        <w:r w:rsidR="003D0A9C" w:rsidRPr="003D0A9C">
          <w:rPr>
            <w:rStyle w:val="Hyperlink"/>
            <w:rFonts w:eastAsia="SimSun"/>
            <w:szCs w:val="22"/>
          </w:rPr>
          <w:t>practice</w:t>
        </w:r>
        <w:r w:rsidR="003D0A9C">
          <w:rPr>
            <w:rFonts w:eastAsia="SimSun"/>
            <w:color w:val="000000"/>
            <w:szCs w:val="22"/>
          </w:rPr>
          <w:fldChar w:fldCharType="end"/>
        </w:r>
      </w:ins>
      <w:ins w:id="953" w:author="John Estialbo (AV-PH)" w:date="2019-06-26T16:33:00Z">
        <w:r w:rsidR="003D0A9C">
          <w:rPr>
            <w:rFonts w:eastAsia="SimSun"/>
            <w:color w:val="000000"/>
            <w:szCs w:val="22"/>
          </w:rPr>
          <w:t xml:space="preserve"> </w:t>
        </w:r>
      </w:ins>
      <w:ins w:id="954" w:author="John Estialbo (AV-PH)" w:date="2019-06-26T16:38:00Z">
        <w:r w:rsidR="003D0A9C">
          <w:rPr>
            <w:rFonts w:eastAsia="SimSun"/>
            <w:color w:val="000000"/>
            <w:szCs w:val="22"/>
          </w:rPr>
          <w:fldChar w:fldCharType="begin"/>
        </w:r>
        <w:r w:rsidR="003D0A9C">
          <w:rPr>
            <w:rFonts w:eastAsia="SimSun"/>
            <w:color w:val="000000"/>
            <w:szCs w:val="22"/>
          </w:rPr>
          <w:instrText xml:space="preserve"> HYPERLINK "https://www.trendmicro.com/vinfo/us/security/news/mobile-safety/best-practices-securing-your-mobile-device" </w:instrText>
        </w:r>
        <w:r w:rsidR="003D0A9C">
          <w:rPr>
            <w:rFonts w:eastAsia="SimSun"/>
            <w:color w:val="000000"/>
            <w:szCs w:val="22"/>
          </w:rPr>
          <w:fldChar w:fldCharType="separate"/>
        </w:r>
        <w:r w:rsidR="003D0A9C" w:rsidRPr="003D0A9C">
          <w:rPr>
            <w:rStyle w:val="Hyperlink"/>
            <w:rFonts w:eastAsia="SimSun"/>
            <w:szCs w:val="22"/>
          </w:rPr>
          <w:t>security hygiene</w:t>
        </w:r>
        <w:r w:rsidR="003D0A9C">
          <w:rPr>
            <w:rFonts w:eastAsia="SimSun"/>
            <w:color w:val="000000"/>
            <w:szCs w:val="22"/>
          </w:rPr>
          <w:fldChar w:fldCharType="end"/>
        </w:r>
      </w:ins>
      <w:ins w:id="955" w:author="John Estialbo (AV-PH)" w:date="2019-06-26T16:33:00Z">
        <w:r w:rsidR="003D0A9C">
          <w:rPr>
            <w:rFonts w:eastAsia="SimSun"/>
            <w:color w:val="000000"/>
            <w:szCs w:val="22"/>
          </w:rPr>
          <w:t xml:space="preserve"> when installing apps, especially when the mobile devices are used in </w:t>
        </w:r>
      </w:ins>
      <w:ins w:id="956" w:author="John Estialbo (AV-PH)" w:date="2019-06-26T16:39:00Z">
        <w:r w:rsidR="003D0A9C">
          <w:rPr>
            <w:rFonts w:eastAsia="SimSun"/>
            <w:color w:val="000000"/>
            <w:szCs w:val="22"/>
          </w:rPr>
          <w:fldChar w:fldCharType="begin"/>
        </w:r>
        <w:r w:rsidR="003D0A9C">
          <w:rPr>
            <w:rFonts w:eastAsia="SimSun"/>
            <w:color w:val="000000"/>
            <w:szCs w:val="22"/>
          </w:rPr>
          <w:instrText xml:space="preserve"> HYPERLINK "https://www.trendmicro.com/vinfo/us/security/news/internet-of-things/iot-devices-in-the-workplace-security-risks-and-threats-to-byod-environments" </w:instrText>
        </w:r>
        <w:r w:rsidR="003D0A9C">
          <w:rPr>
            <w:rFonts w:eastAsia="SimSun"/>
            <w:color w:val="000000"/>
            <w:szCs w:val="22"/>
          </w:rPr>
          <w:fldChar w:fldCharType="separate"/>
        </w:r>
        <w:r w:rsidR="003D0A9C" w:rsidRPr="003D0A9C">
          <w:rPr>
            <w:rStyle w:val="Hyperlink"/>
            <w:rFonts w:eastAsia="SimSun"/>
            <w:szCs w:val="22"/>
          </w:rPr>
          <w:t>BYOD settings</w:t>
        </w:r>
        <w:r w:rsidR="003D0A9C">
          <w:rPr>
            <w:rFonts w:eastAsia="SimSun"/>
            <w:color w:val="000000"/>
            <w:szCs w:val="22"/>
          </w:rPr>
          <w:fldChar w:fldCharType="end"/>
        </w:r>
      </w:ins>
      <w:ins w:id="957" w:author="John Estialbo (AV-PH)" w:date="2019-06-26T16:33:00Z">
        <w:r w:rsidR="003D0A9C">
          <w:rPr>
            <w:rFonts w:eastAsia="SimSun"/>
            <w:color w:val="000000"/>
            <w:szCs w:val="22"/>
          </w:rPr>
          <w:t>.</w:t>
        </w:r>
      </w:ins>
    </w:p>
    <w:p w14:paraId="0A6C8E42" w14:textId="77777777" w:rsidR="003D0A9C" w:rsidRDefault="003D0A9C">
      <w:pPr>
        <w:rPr>
          <w:ins w:id="958" w:author="John Estialbo (AV-PH)" w:date="2019-06-26T16:36:00Z"/>
          <w:rFonts w:eastAsia="SimSun"/>
          <w:color w:val="000000"/>
          <w:szCs w:val="22"/>
        </w:rPr>
        <w:pPrChange w:id="959" w:author="John Estialbo (AV-PH)" w:date="2019-06-26T16:25:00Z">
          <w:pPr>
            <w:jc w:val="center"/>
          </w:pPr>
        </w:pPrChange>
      </w:pPr>
    </w:p>
    <w:p w14:paraId="019A39E5" w14:textId="77777777" w:rsidR="003D0A9C" w:rsidRDefault="003D0A9C">
      <w:pPr>
        <w:rPr>
          <w:ins w:id="960" w:author="John Estialbo (AV-PH)" w:date="2019-06-26T16:40:00Z"/>
        </w:rPr>
        <w:pPrChange w:id="961" w:author="John Estialbo (AV-PH)" w:date="2019-06-26T16:40:00Z">
          <w:pPr>
            <w:pStyle w:val="NormalWeb"/>
            <w:shd w:val="clear" w:color="auto" w:fill="FFFFFF"/>
            <w:spacing w:before="0" w:beforeAutospacing="0" w:after="0" w:line="315" w:lineRule="atLeast"/>
            <w:textAlignment w:val="baseline"/>
          </w:pPr>
        </w:pPrChange>
      </w:pPr>
      <w:ins w:id="962" w:author="John Estialbo (AV-PH)" w:date="2019-06-26T16:40:00Z">
        <w:r w:rsidRPr="00E0441F">
          <w:lastRenderedPageBreak/>
          <w:t>End users and enterprises can also benefit from </w:t>
        </w:r>
        <w:r w:rsidRPr="00E0441F">
          <w:fldChar w:fldCharType="begin"/>
        </w:r>
        <w:r w:rsidRPr="00E0441F">
          <w:instrText xml:space="preserve"> HYPERLINK "https://www.av-test.org/en/antivirus/mobile-devices/android/november-2017/trend-micro-mobile-security--antivirus-9.1-174421/" </w:instrText>
        </w:r>
        <w:r w:rsidRPr="00E0441F">
          <w:fldChar w:fldCharType="separate"/>
        </w:r>
        <w:r w:rsidRPr="003D0A9C">
          <w:rPr>
            <w:rStyle w:val="Hyperlink"/>
            <w:rFonts w:eastAsiaTheme="majorEastAsia"/>
            <w:rPrChange w:id="963" w:author="John Estialbo (AV-PH)" w:date="2019-06-26T16:40:00Z">
              <w:rPr>
                <w:rStyle w:val="Hyperlink"/>
                <w:rFonts w:ascii="Arial" w:eastAsiaTheme="majorEastAsia" w:hAnsi="Arial" w:cs="Arial"/>
                <w:color w:val="CC0000"/>
                <w:sz w:val="21"/>
                <w:szCs w:val="21"/>
              </w:rPr>
            </w:rPrChange>
          </w:rPr>
          <w:t>multilayered mobile security solutions</w:t>
        </w:r>
        <w:r w:rsidRPr="00E0441F">
          <w:fldChar w:fldCharType="end"/>
        </w:r>
        <w:r w:rsidRPr="00E0441F">
          <w:t> such as </w:t>
        </w:r>
        <w:r w:rsidRPr="00E0441F">
          <w:fldChar w:fldCharType="begin"/>
        </w:r>
        <w:r w:rsidRPr="00E0441F">
          <w:instrText xml:space="preserve"> HYPERLINK "https://www.trendmicro.com/us/home/products/mobile-solutions/android-security/" </w:instrText>
        </w:r>
        <w:r w:rsidRPr="00E0441F">
          <w:fldChar w:fldCharType="separate"/>
        </w:r>
        <w:r w:rsidRPr="003D0A9C">
          <w:rPr>
            <w:rStyle w:val="Hyperlink"/>
            <w:rFonts w:eastAsiaTheme="majorEastAsia"/>
            <w:rPrChange w:id="964" w:author="John Estialbo (AV-PH)" w:date="2019-06-26T16:40:00Z">
              <w:rPr>
                <w:rStyle w:val="Hyperlink"/>
                <w:rFonts w:ascii="Arial" w:eastAsiaTheme="majorEastAsia" w:hAnsi="Arial" w:cs="Arial"/>
                <w:color w:val="CC0000"/>
                <w:sz w:val="21"/>
                <w:szCs w:val="21"/>
              </w:rPr>
            </w:rPrChange>
          </w:rPr>
          <w:t>Trend Micro™ Mobile Security for Android™</w:t>
        </w:r>
        <w:r w:rsidRPr="00E0441F">
          <w:fldChar w:fldCharType="end"/>
        </w:r>
        <w:r w:rsidRPr="00E0441F">
          <w:t> (available on Google Play). </w:t>
        </w:r>
        <w:r w:rsidRPr="00E0441F">
          <w:fldChar w:fldCharType="begin"/>
        </w:r>
        <w:r w:rsidRPr="00E0441F">
          <w:instrText xml:space="preserve"> HYPERLINK "https://www.trendmicro.com/us/enterprise/product-security/mobile-security/" </w:instrText>
        </w:r>
        <w:r w:rsidRPr="00E0441F">
          <w:fldChar w:fldCharType="separate"/>
        </w:r>
        <w:r w:rsidRPr="003D0A9C">
          <w:rPr>
            <w:rStyle w:val="Hyperlink"/>
            <w:rFonts w:eastAsiaTheme="majorEastAsia"/>
            <w:rPrChange w:id="965" w:author="John Estialbo (AV-PH)" w:date="2019-06-26T16:40:00Z">
              <w:rPr>
                <w:rStyle w:val="Hyperlink"/>
                <w:rFonts w:ascii="Arial" w:eastAsiaTheme="majorEastAsia" w:hAnsi="Arial" w:cs="Arial"/>
                <w:color w:val="CC0000"/>
                <w:sz w:val="21"/>
                <w:szCs w:val="21"/>
              </w:rPr>
            </w:rPrChange>
          </w:rPr>
          <w:t>Trend Micro™ Mobile Security for Enterprise</w:t>
        </w:r>
        <w:r w:rsidRPr="00E0441F">
          <w:fldChar w:fldCharType="end"/>
        </w:r>
        <w:r w:rsidRPr="00E0441F">
          <w:t xml:space="preserve"> provides device, compliance and application management, data protection, and configuration provisioning, as well as protects devices from attacks that exploit vulnerabilities, preventing unauthorized access to apps, and detecting and blocking malware and fraudulent websites. Trend Micro’s </w:t>
        </w:r>
      </w:ins>
      <w:ins w:id="966" w:author="John Estialbo (AV-PH)" w:date="2019-06-26T16:41:00Z">
        <w:r>
          <w:fldChar w:fldCharType="begin"/>
        </w:r>
        <w:r>
          <w:instrText xml:space="preserve"> HYPERLINK "https://mars.trendmicro.com/" </w:instrText>
        </w:r>
        <w:r>
          <w:fldChar w:fldCharType="separate"/>
        </w:r>
        <w:r w:rsidRPr="003D0A9C">
          <w:rPr>
            <w:rStyle w:val="Hyperlink"/>
            <w:rPrChange w:id="967" w:author="John Estialbo (AV-PH)" w:date="2019-06-26T16:40:00Z">
              <w:rPr/>
            </w:rPrChange>
          </w:rPr>
          <w:t>Mobile App Reputation Service</w:t>
        </w:r>
        <w:r>
          <w:fldChar w:fldCharType="end"/>
        </w:r>
      </w:ins>
      <w:ins w:id="968" w:author="John Estialbo (AV-PH)" w:date="2019-06-26T16:40:00Z">
        <w:r w:rsidRPr="00E0441F">
          <w:t xml:space="preserve"> (MARS) covers Android and iOS threats using leading sandbox and </w:t>
        </w:r>
        <w:r w:rsidRPr="00E0441F">
          <w:fldChar w:fldCharType="begin"/>
        </w:r>
        <w:r w:rsidRPr="00E0441F">
          <w:instrText xml:space="preserve"> HYPERLINK "https://www.trendmicro.com/vinfo/us/security/definition/machine-learning/" </w:instrText>
        </w:r>
        <w:r w:rsidRPr="00E0441F">
          <w:fldChar w:fldCharType="separate"/>
        </w:r>
        <w:r w:rsidRPr="003D0A9C">
          <w:rPr>
            <w:rStyle w:val="Hyperlink"/>
            <w:rFonts w:eastAsiaTheme="majorEastAsia"/>
            <w:rPrChange w:id="969" w:author="John Estialbo (AV-PH)" w:date="2019-06-26T16:40:00Z">
              <w:rPr>
                <w:rStyle w:val="Hyperlink"/>
                <w:rFonts w:ascii="Arial" w:eastAsiaTheme="majorEastAsia" w:hAnsi="Arial" w:cs="Arial"/>
                <w:color w:val="CC0000"/>
                <w:sz w:val="21"/>
                <w:szCs w:val="21"/>
              </w:rPr>
            </w:rPrChange>
          </w:rPr>
          <w:t>machine learning</w:t>
        </w:r>
        <w:r w:rsidRPr="00E0441F">
          <w:fldChar w:fldCharType="end"/>
        </w:r>
        <w:r w:rsidRPr="00E0441F">
          <w:t> technologies, protecting devices against malware, zero-day and known exploits, privacy leaks, and application vulnerabilities.</w:t>
        </w:r>
      </w:ins>
    </w:p>
    <w:p w14:paraId="14ABB759" w14:textId="77777777" w:rsidR="003D0A9C" w:rsidRPr="00E0441F" w:rsidRDefault="003D0A9C">
      <w:pPr>
        <w:rPr>
          <w:ins w:id="970" w:author="John Estialbo (AV-PH)" w:date="2019-06-26T16:40:00Z"/>
        </w:rPr>
        <w:pPrChange w:id="971" w:author="John Estialbo (AV-PH)" w:date="2019-06-26T16:40:00Z">
          <w:pPr>
            <w:pStyle w:val="NormalWeb"/>
            <w:shd w:val="clear" w:color="auto" w:fill="FFFFFF"/>
            <w:spacing w:before="0" w:beforeAutospacing="0" w:after="0" w:line="315" w:lineRule="atLeast"/>
            <w:textAlignment w:val="baseline"/>
          </w:pPr>
        </w:pPrChange>
      </w:pPr>
    </w:p>
    <w:p w14:paraId="1AA58ACE" w14:textId="4155FB4A" w:rsidR="003D0A9C" w:rsidRPr="00E0441F" w:rsidRDefault="003D0A9C">
      <w:pPr>
        <w:rPr>
          <w:ins w:id="972" w:author="John Estialbo (AV-PH)" w:date="2019-06-26T16:40:00Z"/>
        </w:rPr>
        <w:pPrChange w:id="973" w:author="John Estialbo (AV-PH)" w:date="2019-06-26T16:40:00Z">
          <w:pPr>
            <w:pStyle w:val="NormalWeb"/>
            <w:shd w:val="clear" w:color="auto" w:fill="FFFFFF"/>
            <w:spacing w:before="0" w:beforeAutospacing="0" w:after="0" w:line="315" w:lineRule="atLeast"/>
            <w:textAlignment w:val="baseline"/>
          </w:pPr>
        </w:pPrChange>
      </w:pPr>
      <w:ins w:id="974" w:author="John Estialbo (AV-PH)" w:date="2019-06-26T16:40:00Z">
        <w:r w:rsidRPr="00E0441F">
          <w:t>A list of indicators of compromise (</w:t>
        </w:r>
        <w:proofErr w:type="spellStart"/>
        <w:r w:rsidRPr="00E0441F">
          <w:t>IoCs</w:t>
        </w:r>
        <w:proofErr w:type="spellEnd"/>
        <w:r w:rsidRPr="00E0441F">
          <w:t>) is in this </w:t>
        </w:r>
      </w:ins>
      <w:ins w:id="975" w:author="John Estialbo (AV-PH)" w:date="2019-06-26T16:41:00Z">
        <w:r w:rsidR="002C38ED" w:rsidRPr="002C38ED">
          <w:rPr>
            <w:rFonts w:eastAsiaTheme="majorEastAsia"/>
            <w:rPrChange w:id="976" w:author="John Estialbo (AV-PH)" w:date="2019-06-26T16:41:00Z">
              <w:rPr>
                <w:rStyle w:val="Hyperlink"/>
                <w:rFonts w:ascii="Arial" w:eastAsiaTheme="majorEastAsia" w:hAnsi="Arial" w:cs="Arial"/>
                <w:color w:val="CC0000"/>
                <w:sz w:val="21"/>
                <w:szCs w:val="21"/>
              </w:rPr>
            </w:rPrChange>
          </w:rPr>
          <w:t>appendix</w:t>
        </w:r>
      </w:ins>
      <w:ins w:id="977" w:author="John Estialbo (AV-PH)" w:date="2019-06-26T16:40:00Z">
        <w:r w:rsidRPr="00E0441F">
          <w:t>.</w:t>
        </w:r>
      </w:ins>
    </w:p>
    <w:p w14:paraId="5BCACC06" w14:textId="77777777" w:rsidR="003D0A9C" w:rsidRDefault="003D0A9C">
      <w:pPr>
        <w:rPr>
          <w:rFonts w:eastAsia="SimSun"/>
          <w:color w:val="000000"/>
          <w:szCs w:val="22"/>
        </w:rPr>
        <w:pPrChange w:id="978" w:author="John Estialbo (AV-PH)" w:date="2019-06-26T16:25:00Z">
          <w:pPr>
            <w:jc w:val="center"/>
          </w:pPr>
        </w:pPrChange>
      </w:pPr>
    </w:p>
    <w:p w14:paraId="0E01F9CE" w14:textId="77777777" w:rsidR="00CF7B74" w:rsidDel="0023792D" w:rsidRDefault="00CF7B74" w:rsidP="00CF7B74">
      <w:pPr>
        <w:rPr>
          <w:del w:id="979" w:author="John Estialbo (AV-PH)" w:date="2019-06-26T16:22:00Z"/>
          <w:rFonts w:eastAsia="SimSun"/>
          <w:color w:val="000000"/>
          <w:szCs w:val="22"/>
        </w:rPr>
      </w:pPr>
    </w:p>
    <w:p w14:paraId="7CD91A1E" w14:textId="77777777" w:rsidR="00CF7B74" w:rsidDel="00753CCD" w:rsidRDefault="00CF7B74" w:rsidP="00CF7B74">
      <w:pPr>
        <w:rPr>
          <w:del w:id="980" w:author="John Estialbo (AV-PH)" w:date="2019-06-26T16:19:00Z"/>
          <w:rFonts w:eastAsia="SimSun"/>
          <w:color w:val="000000"/>
          <w:szCs w:val="22"/>
        </w:rPr>
      </w:pPr>
      <w:del w:id="981" w:author="John Estialbo (AV-PH)" w:date="2019-06-26T16:17:00Z">
        <w:r w:rsidRPr="00845BB8" w:rsidDel="00753CCD">
          <w:rPr>
            <w:rFonts w:eastAsia="SimSun"/>
            <w:color w:val="000000"/>
            <w:szCs w:val="22"/>
          </w:rPr>
          <w:delText xml:space="preserve">In addition, we found </w:delText>
        </w:r>
        <w:r w:rsidRPr="006B69C1" w:rsidDel="00753CCD">
          <w:rPr>
            <w:rFonts w:eastAsia="SimSun"/>
            <w:color w:val="000000"/>
            <w:szCs w:val="22"/>
            <w:highlight w:val="yellow"/>
          </w:rPr>
          <w:delText>another Anubis’s c2 communication method, Facebook</w:delText>
        </w:r>
        <w:r w:rsidRPr="00845BB8" w:rsidDel="00753CCD">
          <w:rPr>
            <w:rFonts w:eastAsia="SimSun"/>
            <w:color w:val="000000"/>
            <w:szCs w:val="22"/>
          </w:rPr>
          <w:delText>.</w:delText>
        </w:r>
      </w:del>
    </w:p>
    <w:p w14:paraId="2FCBD946" w14:textId="77777777" w:rsidR="00CF7B74" w:rsidDel="0023792D" w:rsidRDefault="00CF7B74" w:rsidP="00CF7B74">
      <w:pPr>
        <w:jc w:val="center"/>
        <w:rPr>
          <w:del w:id="982" w:author="John Estialbo (AV-PH)" w:date="2019-06-26T16:22:00Z"/>
          <w:rFonts w:eastAsia="SimSun"/>
          <w:color w:val="000000"/>
          <w:szCs w:val="22"/>
        </w:rPr>
      </w:pPr>
      <w:del w:id="983" w:author="John Estialbo (AV-PH)" w:date="2019-06-26T16:19:00Z">
        <w:r w:rsidRPr="00AF23BA" w:rsidDel="0023792D">
          <w:rPr>
            <w:rFonts w:eastAsia="SimSun"/>
            <w:noProof/>
            <w:color w:val="000000"/>
            <w:szCs w:val="22"/>
            <w:lang w:eastAsia="en-US"/>
          </w:rPr>
          <w:drawing>
            <wp:inline distT="0" distB="0" distL="0" distR="0" wp14:anchorId="3E3064B4" wp14:editId="619432EB">
              <wp:extent cx="4045527" cy="9180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3771" cy="922163"/>
                      </a:xfrm>
                      <a:prstGeom prst="rect">
                        <a:avLst/>
                      </a:prstGeom>
                    </pic:spPr>
                  </pic:pic>
                </a:graphicData>
              </a:graphic>
            </wp:inline>
          </w:drawing>
        </w:r>
      </w:del>
    </w:p>
    <w:p w14:paraId="3A5B2D52" w14:textId="77777777" w:rsidR="00CF7B74" w:rsidDel="0023792D" w:rsidRDefault="00CF7B74" w:rsidP="00CF7B74">
      <w:pPr>
        <w:jc w:val="center"/>
        <w:rPr>
          <w:del w:id="984" w:author="John Estialbo (AV-PH)" w:date="2019-06-26T16:22:00Z"/>
          <w:rFonts w:eastAsia="SimSun"/>
          <w:color w:val="000000"/>
          <w:szCs w:val="22"/>
        </w:rPr>
      </w:pPr>
      <w:del w:id="985" w:author="John Estialbo (AV-PH)" w:date="2019-06-26T16:22:00Z">
        <w:r w:rsidRPr="00205680" w:rsidDel="0023792D">
          <w:delText xml:space="preserve">Figure </w:delText>
        </w:r>
        <w:r w:rsidDel="0023792D">
          <w:delText>10</w:delText>
        </w:r>
        <w:r w:rsidRPr="00205680" w:rsidDel="0023792D">
          <w:delText xml:space="preserve">. </w:delText>
        </w:r>
      </w:del>
      <w:del w:id="986" w:author="John Estialbo (AV-PH)" w:date="2019-06-26T16:18:00Z">
        <w:r w:rsidDel="00753CCD">
          <w:delText xml:space="preserve">Another </w:delText>
        </w:r>
        <w:r w:rsidRPr="00845BB8" w:rsidDel="00753CCD">
          <w:rPr>
            <w:rFonts w:eastAsia="SimSun"/>
            <w:color w:val="000000"/>
            <w:szCs w:val="22"/>
          </w:rPr>
          <w:delText>Anubis</w:delText>
        </w:r>
        <w:r w:rsidDel="00753CCD">
          <w:rPr>
            <w:rFonts w:eastAsia="SimSun"/>
            <w:color w:val="000000"/>
            <w:szCs w:val="22"/>
          </w:rPr>
          <w:delText>’s</w:delText>
        </w:r>
        <w:r w:rsidRPr="00845BB8" w:rsidDel="00753CCD">
          <w:rPr>
            <w:rFonts w:eastAsia="SimSun"/>
            <w:color w:val="000000"/>
            <w:szCs w:val="22"/>
          </w:rPr>
          <w:delText xml:space="preserve"> </w:delText>
        </w:r>
        <w:r w:rsidDel="00753CCD">
          <w:rPr>
            <w:rFonts w:eastAsia="SimSun"/>
            <w:color w:val="000000"/>
            <w:szCs w:val="22"/>
          </w:rPr>
          <w:delText>c</w:delText>
        </w:r>
        <w:r w:rsidRPr="00845BB8" w:rsidDel="00753CCD">
          <w:rPr>
            <w:rFonts w:eastAsia="SimSun"/>
            <w:color w:val="000000"/>
            <w:szCs w:val="22"/>
          </w:rPr>
          <w:delText>2 communication method</w:delText>
        </w:r>
        <w:r w:rsidDel="00753CCD">
          <w:rPr>
            <w:rFonts w:eastAsia="SimSun"/>
            <w:color w:val="000000"/>
            <w:szCs w:val="22"/>
          </w:rPr>
          <w:delText>, Facebook</w:delText>
        </w:r>
      </w:del>
    </w:p>
    <w:p w14:paraId="56E662ED" w14:textId="77777777" w:rsidR="00CF7B74" w:rsidDel="0023792D" w:rsidRDefault="00CF7B74" w:rsidP="00CF7B74">
      <w:pPr>
        <w:rPr>
          <w:del w:id="987" w:author="John Estialbo (AV-PH)" w:date="2019-06-26T16:22:00Z"/>
          <w:rFonts w:eastAsia="SimSun"/>
          <w:color w:val="000000"/>
          <w:szCs w:val="22"/>
        </w:rPr>
      </w:pPr>
    </w:p>
    <w:p w14:paraId="5F6E0A84" w14:textId="77777777" w:rsidR="00CF7B74" w:rsidDel="0023792D" w:rsidRDefault="00CF7B74" w:rsidP="00CF7B74">
      <w:pPr>
        <w:rPr>
          <w:del w:id="988" w:author="John Estialbo (AV-PH)" w:date="2019-06-26T16:22:00Z"/>
          <w:rFonts w:eastAsia="SimSun"/>
          <w:color w:val="000000"/>
          <w:szCs w:val="22"/>
        </w:rPr>
      </w:pPr>
      <w:del w:id="989" w:author="John Estialbo (AV-PH)" w:date="2019-06-26T16:22:00Z">
        <w:r w:rsidDel="0023792D">
          <w:rPr>
            <w:rFonts w:eastAsia="SimSun" w:hint="eastAsia"/>
            <w:color w:val="000000"/>
            <w:szCs w:val="22"/>
          </w:rPr>
          <w:delText>We</w:delText>
        </w:r>
        <w:r w:rsidDel="0023792D">
          <w:rPr>
            <w:rFonts w:eastAsia="SimSun"/>
            <w:color w:val="000000"/>
            <w:szCs w:val="22"/>
          </w:rPr>
          <w:delText xml:space="preserve"> </w:delText>
        </w:r>
        <w:r w:rsidDel="0023792D">
          <w:rPr>
            <w:rFonts w:eastAsia="SimSun" w:hint="eastAsia"/>
            <w:color w:val="000000"/>
            <w:szCs w:val="22"/>
          </w:rPr>
          <w:delText>can</w:delText>
        </w:r>
        <w:r w:rsidDel="0023792D">
          <w:rPr>
            <w:rFonts w:eastAsia="SimSun"/>
            <w:color w:val="000000"/>
            <w:szCs w:val="22"/>
          </w:rPr>
          <w:delText xml:space="preserve"> get more info about attacker </w:delText>
        </w:r>
        <w:r w:rsidDel="0023792D">
          <w:rPr>
            <w:rFonts w:eastAsia="SimSun" w:hint="eastAsia"/>
            <w:color w:val="000000"/>
            <w:szCs w:val="22"/>
          </w:rPr>
          <w:delText>From</w:delText>
        </w:r>
        <w:r w:rsidDel="0023792D">
          <w:rPr>
            <w:rFonts w:eastAsia="SimSun"/>
            <w:color w:val="000000"/>
            <w:szCs w:val="22"/>
          </w:rPr>
          <w:delText xml:space="preserve"> </w:delText>
        </w:r>
        <w:r w:rsidDel="0023792D">
          <w:rPr>
            <w:rFonts w:eastAsia="SimSun" w:hint="eastAsia"/>
            <w:color w:val="000000"/>
            <w:szCs w:val="22"/>
          </w:rPr>
          <w:delText>Facebook</w:delText>
        </w:r>
        <w:r w:rsidDel="0023792D">
          <w:rPr>
            <w:rFonts w:eastAsia="SimSun"/>
            <w:color w:val="000000"/>
            <w:szCs w:val="22"/>
          </w:rPr>
          <w:delText xml:space="preserve">, such as: </w:delText>
        </w:r>
      </w:del>
    </w:p>
    <w:p w14:paraId="1B9663CA" w14:textId="77777777" w:rsidR="00CF7B74" w:rsidDel="0023792D" w:rsidRDefault="00CF7B74" w:rsidP="00CF7B74">
      <w:pPr>
        <w:jc w:val="center"/>
        <w:rPr>
          <w:del w:id="990" w:author="John Estialbo (AV-PH)" w:date="2019-06-26T16:22:00Z"/>
          <w:rFonts w:eastAsia="SimSun"/>
          <w:color w:val="000000"/>
          <w:szCs w:val="22"/>
        </w:rPr>
      </w:pPr>
      <w:del w:id="991" w:author="John Estialbo (AV-PH)" w:date="2019-06-26T16:22:00Z">
        <w:r w:rsidRPr="00C51E88" w:rsidDel="0023792D">
          <w:rPr>
            <w:rFonts w:eastAsia="SimSun"/>
            <w:noProof/>
            <w:color w:val="000000"/>
            <w:szCs w:val="22"/>
            <w:lang w:eastAsia="en-US"/>
          </w:rPr>
          <w:drawing>
            <wp:inline distT="0" distB="0" distL="0" distR="0" wp14:anchorId="0D723FEF" wp14:editId="730B7024">
              <wp:extent cx="5943600" cy="421767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17670"/>
                      </a:xfrm>
                      <a:prstGeom prst="rect">
                        <a:avLst/>
                      </a:prstGeom>
                    </pic:spPr>
                  </pic:pic>
                </a:graphicData>
              </a:graphic>
            </wp:inline>
          </w:drawing>
        </w:r>
      </w:del>
    </w:p>
    <w:p w14:paraId="737EFD31" w14:textId="77777777" w:rsidR="00CF7B74" w:rsidDel="0023792D" w:rsidRDefault="00CF7B74" w:rsidP="00CF7B74">
      <w:pPr>
        <w:jc w:val="center"/>
        <w:rPr>
          <w:del w:id="992" w:author="John Estialbo (AV-PH)" w:date="2019-06-26T16:22:00Z"/>
          <w:rFonts w:eastAsia="SimSun"/>
          <w:color w:val="000000"/>
          <w:szCs w:val="22"/>
        </w:rPr>
      </w:pPr>
    </w:p>
    <w:p w14:paraId="69C44592" w14:textId="77777777" w:rsidR="00CF7B74" w:rsidRDefault="00CF7B74" w:rsidP="00CF7B74">
      <w:pPr>
        <w:jc w:val="center"/>
        <w:rPr>
          <w:rFonts w:eastAsia="SimSun"/>
          <w:color w:val="000000"/>
          <w:szCs w:val="22"/>
        </w:rPr>
      </w:pPr>
      <w:del w:id="993" w:author="John Estialbo (AV-PH)" w:date="2019-06-26T16:22:00Z">
        <w:r w:rsidRPr="00205680" w:rsidDel="0023792D">
          <w:delText xml:space="preserve">Figure </w:delText>
        </w:r>
        <w:r w:rsidDel="0023792D">
          <w:delText xml:space="preserve">11, </w:delText>
        </w:r>
        <w:r w:rsidDel="0023792D">
          <w:rPr>
            <w:rFonts w:eastAsia="SimSun"/>
            <w:color w:val="000000"/>
            <w:szCs w:val="22"/>
          </w:rPr>
          <w:delText xml:space="preserve">More info </w:delText>
        </w:r>
        <w:r w:rsidDel="0023792D">
          <w:rPr>
            <w:rFonts w:eastAsia="SimSun" w:hint="eastAsia"/>
            <w:color w:val="000000"/>
            <w:szCs w:val="22"/>
          </w:rPr>
          <w:delText>From</w:delText>
        </w:r>
        <w:r w:rsidDel="0023792D">
          <w:rPr>
            <w:rFonts w:eastAsia="SimSun"/>
            <w:color w:val="000000"/>
            <w:szCs w:val="22"/>
          </w:rPr>
          <w:delText xml:space="preserve"> </w:delText>
        </w:r>
        <w:r w:rsidDel="0023792D">
          <w:rPr>
            <w:rFonts w:eastAsia="SimSun" w:hint="eastAsia"/>
            <w:color w:val="000000"/>
            <w:szCs w:val="22"/>
          </w:rPr>
          <w:delText>Facebook</w:delText>
        </w:r>
      </w:del>
    </w:p>
    <w:p w14:paraId="29ADED26" w14:textId="77777777" w:rsidR="00CF7B74" w:rsidRDefault="00CF7B74" w:rsidP="00CF7B74">
      <w:pPr>
        <w:rPr>
          <w:rFonts w:eastAsia="SimSun"/>
          <w:color w:val="000000"/>
          <w:szCs w:val="22"/>
        </w:rPr>
      </w:pPr>
      <w:bookmarkStart w:id="994" w:name="_GoBack"/>
      <w:bookmarkEnd w:id="994"/>
    </w:p>
    <w:p w14:paraId="106F8EFE" w14:textId="77777777" w:rsidR="00CF7B74" w:rsidRPr="005018F4" w:rsidRDefault="00CF7B74" w:rsidP="00CF7B74">
      <w:pPr>
        <w:rPr>
          <w:rFonts w:eastAsia="SimSun"/>
          <w:color w:val="000000"/>
          <w:szCs w:val="22"/>
        </w:rPr>
      </w:pPr>
      <w:commentRangeStart w:id="995"/>
      <w:commentRangeStart w:id="996"/>
      <w:r>
        <w:rPr>
          <w:rFonts w:eastAsia="SimSun"/>
          <w:color w:val="000000"/>
          <w:szCs w:val="22"/>
        </w:rPr>
        <w:t>Google Play IOC:</w:t>
      </w:r>
      <w:commentRangeEnd w:id="995"/>
      <w:r w:rsidR="003D0A9C">
        <w:rPr>
          <w:rStyle w:val="CommentReference"/>
        </w:rPr>
        <w:commentReference w:id="995"/>
      </w:r>
      <w:commentRangeEnd w:id="996"/>
      <w:r w:rsidR="001B3624">
        <w:rPr>
          <w:rStyle w:val="CommentReference"/>
        </w:rPr>
        <w:commentReference w:id="996"/>
      </w:r>
    </w:p>
    <w:tbl>
      <w:tblPr>
        <w:tblW w:w="10480" w:type="dxa"/>
        <w:tblLayout w:type="fixed"/>
        <w:tblCellMar>
          <w:left w:w="0" w:type="dxa"/>
          <w:right w:w="0" w:type="dxa"/>
        </w:tblCellMar>
        <w:tblLook w:val="04A0" w:firstRow="1" w:lastRow="0" w:firstColumn="1" w:lastColumn="0" w:noHBand="0" w:noVBand="1"/>
        <w:tblPrChange w:id="997" w:author="Microsoft Office User" w:date="2019-06-28T10:27:00Z">
          <w:tblPr>
            <w:tblW w:w="13175" w:type="dxa"/>
            <w:tblCellMar>
              <w:left w:w="0" w:type="dxa"/>
              <w:right w:w="0" w:type="dxa"/>
            </w:tblCellMar>
            <w:tblLook w:val="04A0" w:firstRow="1" w:lastRow="0" w:firstColumn="1" w:lastColumn="0" w:noHBand="0" w:noVBand="1"/>
          </w:tblPr>
        </w:tblPrChange>
      </w:tblPr>
      <w:tblGrid>
        <w:gridCol w:w="7640"/>
        <w:gridCol w:w="1848"/>
        <w:gridCol w:w="992"/>
        <w:tblGridChange w:id="998">
          <w:tblGrid>
            <w:gridCol w:w="7640"/>
            <w:gridCol w:w="7"/>
            <w:gridCol w:w="1841"/>
            <w:gridCol w:w="992"/>
            <w:gridCol w:w="711"/>
            <w:gridCol w:w="1984"/>
          </w:tblGrid>
        </w:tblGridChange>
      </w:tblGrid>
      <w:tr w:rsidR="00D8587D" w:rsidRPr="00D8587D" w14:paraId="783886AD" w14:textId="77777777" w:rsidTr="00D8587D">
        <w:trPr>
          <w:trHeight w:val="800"/>
          <w:ins w:id="999" w:author="Microsoft Office User" w:date="2019-06-28T10:26:00Z"/>
          <w:trPrChange w:id="1000" w:author="Microsoft Office User" w:date="2019-06-28T10:27:00Z">
            <w:trPr>
              <w:trHeight w:val="800"/>
            </w:trPr>
          </w:trPrChange>
        </w:trPr>
        <w:tc>
          <w:tcPr>
            <w:tcW w:w="76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Change w:id="1001" w:author="Microsoft Office User" w:date="2019-06-28T10:27:00Z">
              <w:tcPr>
                <w:tcW w:w="7647" w:type="dxa"/>
                <w:gridSpan w:val="2"/>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tcPrChange>
          </w:tcPr>
          <w:p w14:paraId="1031AAE7" w14:textId="60D2A0F6" w:rsidR="00D8587D" w:rsidRPr="00D8587D" w:rsidRDefault="00D8587D" w:rsidP="00D8587D">
            <w:pPr>
              <w:rPr>
                <w:ins w:id="1002" w:author="Microsoft Office User" w:date="2019-06-28T10:26:00Z"/>
                <w:rFonts w:ascii="Calibri" w:hAnsi="Calibri" w:cs="Calibri"/>
                <w:sz w:val="22"/>
                <w:szCs w:val="22"/>
              </w:rPr>
            </w:pPr>
            <w:ins w:id="1003" w:author="Microsoft Office User" w:date="2019-06-28T10:28:00Z">
              <w:r>
                <w:rPr>
                  <w:rFonts w:ascii="Times" w:hAnsi="Times" w:cs="Calibri"/>
                  <w:color w:val="000000"/>
                  <w:sz w:val="20"/>
                  <w:szCs w:val="20"/>
                </w:rPr>
                <w:t>Sha256</w:t>
              </w:r>
            </w:ins>
          </w:p>
        </w:tc>
        <w:tc>
          <w:tcPr>
            <w:tcW w:w="184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Change w:id="1004" w:author="Microsoft Office User" w:date="2019-06-28T10:27:00Z">
              <w:tcPr>
                <w:tcW w:w="3544" w:type="dxa"/>
                <w:gridSpan w:val="3"/>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tcPrChange>
          </w:tcPr>
          <w:p w14:paraId="5C761F61" w14:textId="60C949F1" w:rsidR="00D8587D" w:rsidRPr="00D8587D" w:rsidRDefault="00D8587D" w:rsidP="00D8587D">
            <w:pPr>
              <w:rPr>
                <w:ins w:id="1005" w:author="Microsoft Office User" w:date="2019-06-28T10:26:00Z"/>
                <w:rFonts w:ascii="Calibri" w:hAnsi="Calibri" w:cs="Calibri"/>
                <w:sz w:val="22"/>
                <w:szCs w:val="22"/>
              </w:rPr>
            </w:pPr>
            <w:proofErr w:type="spellStart"/>
            <w:ins w:id="1006" w:author="Microsoft Office User" w:date="2019-06-28T10:28:00Z">
              <w:r>
                <w:rPr>
                  <w:rFonts w:ascii="Times" w:hAnsi="Times" w:cs="Calibri"/>
                  <w:color w:val="000000"/>
                  <w:sz w:val="20"/>
                  <w:szCs w:val="20"/>
                </w:rPr>
                <w:t>Packge</w:t>
              </w:r>
              <w:proofErr w:type="spellEnd"/>
              <w:r>
                <w:rPr>
                  <w:rFonts w:ascii="Times" w:hAnsi="Times" w:cs="Calibri"/>
                  <w:color w:val="000000"/>
                  <w:sz w:val="20"/>
                  <w:szCs w:val="20"/>
                </w:rPr>
                <w:t xml:space="preserve"> Name</w:t>
              </w:r>
            </w:ins>
          </w:p>
        </w:tc>
        <w:tc>
          <w:tcPr>
            <w:tcW w:w="992"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center"/>
            <w:hideMark/>
            <w:tcPrChange w:id="1007" w:author="Microsoft Office User" w:date="2019-06-28T10:27:00Z">
              <w:tcPr>
                <w:tcW w:w="1984"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center"/>
                <w:hideMark/>
              </w:tcPr>
            </w:tcPrChange>
          </w:tcPr>
          <w:p w14:paraId="3A9EC6AC" w14:textId="542ACFB6" w:rsidR="00D8587D" w:rsidRPr="00D8587D" w:rsidRDefault="00D8587D" w:rsidP="00D8587D">
            <w:pPr>
              <w:rPr>
                <w:ins w:id="1008" w:author="Microsoft Office User" w:date="2019-06-28T10:26:00Z"/>
                <w:rFonts w:ascii="Calibri" w:hAnsi="Calibri" w:cs="Calibri"/>
                <w:sz w:val="22"/>
                <w:szCs w:val="22"/>
              </w:rPr>
            </w:pPr>
            <w:ins w:id="1009" w:author="Microsoft Office User" w:date="2019-06-28T10:28:00Z">
              <w:r>
                <w:rPr>
                  <w:rFonts w:ascii="Times" w:hAnsi="Times" w:cs="Calibri"/>
                  <w:color w:val="000000"/>
                  <w:sz w:val="20"/>
                  <w:szCs w:val="20"/>
                </w:rPr>
                <w:t>Downloads</w:t>
              </w:r>
            </w:ins>
          </w:p>
        </w:tc>
      </w:tr>
      <w:tr w:rsidR="00D8587D" w:rsidRPr="00D8587D" w14:paraId="011BF509" w14:textId="77777777" w:rsidTr="00D8587D">
        <w:trPr>
          <w:trHeight w:val="800"/>
          <w:ins w:id="1010" w:author="Microsoft Office User" w:date="2019-06-28T10:27:00Z"/>
        </w:trPr>
        <w:tc>
          <w:tcPr>
            <w:tcW w:w="76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14:paraId="7611A907" w14:textId="154B1771" w:rsidR="00D8587D" w:rsidRPr="00D8587D" w:rsidRDefault="00D8587D" w:rsidP="00D8587D">
            <w:pPr>
              <w:rPr>
                <w:ins w:id="1011" w:author="Microsoft Office User" w:date="2019-06-28T10:27:00Z"/>
                <w:rFonts w:ascii="Times" w:hAnsi="Times" w:cs="Calibri"/>
                <w:color w:val="000000"/>
                <w:sz w:val="20"/>
                <w:szCs w:val="20"/>
              </w:rPr>
            </w:pPr>
            <w:ins w:id="1012" w:author="Microsoft Office User" w:date="2019-06-28T10:28:00Z">
              <w:r w:rsidRPr="00D8587D">
                <w:rPr>
                  <w:rFonts w:ascii="Times" w:hAnsi="Times" w:cs="Calibri"/>
                  <w:color w:val="000000"/>
                  <w:sz w:val="20"/>
                  <w:szCs w:val="20"/>
                </w:rPr>
                <w:t>94274A97B96A14F687DE8A5ACEBAC0AAA4FC3CA9CF5FF3949449A3DC879EFA0A</w:t>
              </w:r>
            </w:ins>
          </w:p>
        </w:tc>
        <w:tc>
          <w:tcPr>
            <w:tcW w:w="184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14:paraId="1E8E58F2" w14:textId="418D0676" w:rsidR="00D8587D" w:rsidRPr="00D8587D" w:rsidRDefault="00D8587D" w:rsidP="00D8587D">
            <w:pPr>
              <w:rPr>
                <w:ins w:id="1013" w:author="Microsoft Office User" w:date="2019-06-28T10:27:00Z"/>
                <w:rFonts w:eastAsia="SimSun"/>
                <w:color w:val="000000"/>
                <w:sz w:val="20"/>
                <w:szCs w:val="20"/>
                <w:rPrChange w:id="1014" w:author="Microsoft Office User" w:date="2019-06-28T10:28:00Z">
                  <w:rPr>
                    <w:ins w:id="1015" w:author="Microsoft Office User" w:date="2019-06-28T10:27:00Z"/>
                    <w:rFonts w:ascii="Times" w:hAnsi="Times" w:cs="Calibri" w:hint="eastAsia"/>
                    <w:color w:val="000000"/>
                    <w:sz w:val="20"/>
                    <w:szCs w:val="20"/>
                  </w:rPr>
                </w:rPrChange>
              </w:rPr>
            </w:pPr>
            <w:proofErr w:type="spellStart"/>
            <w:proofErr w:type="gramStart"/>
            <w:ins w:id="1016" w:author="Microsoft Office User" w:date="2019-06-28T10:28:00Z">
              <w:r w:rsidRPr="00D8587D">
                <w:rPr>
                  <w:color w:val="000000"/>
                  <w:sz w:val="20"/>
                  <w:szCs w:val="20"/>
                  <w:rPrChange w:id="1017" w:author="Microsoft Office User" w:date="2019-06-28T10:28:00Z">
                    <w:rPr>
                      <w:rFonts w:ascii="Times" w:hAnsi="Times" w:cs="Calibri" w:hint="eastAsia"/>
                      <w:color w:val="000000"/>
                      <w:sz w:val="20"/>
                      <w:szCs w:val="20"/>
                    </w:rPr>
                  </w:rPrChange>
                </w:rPr>
                <w:t>com</w:t>
              </w:r>
              <w:r w:rsidRPr="00D8587D">
                <w:rPr>
                  <w:rFonts w:eastAsia="SimSun"/>
                  <w:color w:val="000000"/>
                  <w:sz w:val="20"/>
                  <w:szCs w:val="20"/>
                  <w:rPrChange w:id="1018" w:author="Microsoft Office User" w:date="2019-06-28T10:28:00Z">
                    <w:rPr>
                      <w:rFonts w:ascii="SimSun" w:eastAsia="SimSun" w:hAnsi="SimSun" w:cs="SimSun"/>
                      <w:color w:val="000000"/>
                      <w:sz w:val="20"/>
                      <w:szCs w:val="20"/>
                    </w:rPr>
                  </w:rPrChange>
                </w:rPr>
                <w:t>.eka.flash</w:t>
              </w:r>
            </w:ins>
            <w:proofErr w:type="spellEnd"/>
            <w:proofErr w:type="gramEnd"/>
          </w:p>
        </w:tc>
        <w:tc>
          <w:tcPr>
            <w:tcW w:w="992"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center"/>
          </w:tcPr>
          <w:p w14:paraId="55F708DD" w14:textId="5A3DA998" w:rsidR="00D8587D" w:rsidRPr="00D8587D" w:rsidRDefault="00D8587D" w:rsidP="00D8587D">
            <w:pPr>
              <w:rPr>
                <w:ins w:id="1019" w:author="Microsoft Office User" w:date="2019-06-28T10:27:00Z"/>
                <w:rFonts w:ascii="Times" w:hAnsi="Times" w:cs="Calibri"/>
                <w:color w:val="000000"/>
                <w:sz w:val="20"/>
                <w:szCs w:val="20"/>
              </w:rPr>
            </w:pPr>
            <w:ins w:id="1020" w:author="Microsoft Office User" w:date="2019-06-28T10:28:00Z">
              <w:r>
                <w:rPr>
                  <w:rFonts w:ascii="Times" w:hAnsi="Times" w:cs="Calibri"/>
                  <w:color w:val="000000"/>
                  <w:sz w:val="20"/>
                  <w:szCs w:val="20"/>
                </w:rPr>
                <w:t>100+</w:t>
              </w:r>
            </w:ins>
          </w:p>
        </w:tc>
      </w:tr>
      <w:tr w:rsidR="00D8587D" w:rsidRPr="00D8587D" w14:paraId="1F8E15D3" w14:textId="77777777" w:rsidTr="00D8587D">
        <w:trPr>
          <w:trHeight w:val="800"/>
          <w:ins w:id="1021" w:author="Microsoft Office User" w:date="2019-06-28T10:26:00Z"/>
          <w:trPrChange w:id="1022" w:author="Microsoft Office User" w:date="2019-06-28T10:27:00Z">
            <w:trPr>
              <w:trHeight w:val="800"/>
            </w:trPr>
          </w:trPrChange>
        </w:trPr>
        <w:tc>
          <w:tcPr>
            <w:tcW w:w="764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Change w:id="1023" w:author="Microsoft Office User" w:date="2019-06-28T10:27:00Z">
              <w:tcPr>
                <w:tcW w:w="7647" w:type="dxa"/>
                <w:gridSpan w:val="2"/>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tcPrChange>
          </w:tcPr>
          <w:p w14:paraId="2B93A504" w14:textId="77777777" w:rsidR="00D8587D" w:rsidRPr="00D8587D" w:rsidRDefault="00D8587D" w:rsidP="00D8587D">
            <w:pPr>
              <w:rPr>
                <w:ins w:id="1024" w:author="Microsoft Office User" w:date="2019-06-28T10:26:00Z"/>
                <w:rFonts w:ascii="Calibri" w:hAnsi="Calibri" w:cs="Calibri"/>
                <w:sz w:val="22"/>
                <w:szCs w:val="22"/>
              </w:rPr>
            </w:pPr>
            <w:ins w:id="1025" w:author="Microsoft Office User" w:date="2019-06-28T10:26:00Z">
              <w:r w:rsidRPr="00D8587D">
                <w:rPr>
                  <w:rFonts w:ascii="Times" w:hAnsi="Times" w:cs="Calibri"/>
                  <w:color w:val="000000"/>
                  <w:sz w:val="20"/>
                  <w:szCs w:val="20"/>
                </w:rPr>
                <w:t>2272167BCA81BB25D8171B21A03B062524B9BB2A17F8F5013D0CF9B58BE98209</w:t>
              </w:r>
            </w:ins>
          </w:p>
        </w:tc>
        <w:tc>
          <w:tcPr>
            <w:tcW w:w="1848" w:type="dxa"/>
            <w:tcBorders>
              <w:top w:val="nil"/>
              <w:left w:val="nil"/>
              <w:bottom w:val="single" w:sz="8" w:space="0" w:color="auto"/>
              <w:right w:val="single" w:sz="8" w:space="0" w:color="auto"/>
            </w:tcBorders>
            <w:tcMar>
              <w:top w:w="0" w:type="dxa"/>
              <w:left w:w="108" w:type="dxa"/>
              <w:bottom w:w="0" w:type="dxa"/>
              <w:right w:w="108" w:type="dxa"/>
            </w:tcMar>
            <w:vAlign w:val="center"/>
            <w:hideMark/>
            <w:tcPrChange w:id="1026" w:author="Microsoft Office User" w:date="2019-06-28T10:27:00Z">
              <w:tcPr>
                <w:tcW w:w="3544" w:type="dxa"/>
                <w:gridSpan w:val="3"/>
                <w:tcBorders>
                  <w:top w:val="nil"/>
                  <w:left w:val="nil"/>
                  <w:bottom w:val="single" w:sz="8" w:space="0" w:color="auto"/>
                  <w:right w:val="single" w:sz="8" w:space="0" w:color="auto"/>
                </w:tcBorders>
                <w:tcMar>
                  <w:top w:w="0" w:type="dxa"/>
                  <w:left w:w="108" w:type="dxa"/>
                  <w:bottom w:w="0" w:type="dxa"/>
                  <w:right w:w="108" w:type="dxa"/>
                </w:tcMar>
                <w:vAlign w:val="center"/>
                <w:hideMark/>
              </w:tcPr>
            </w:tcPrChange>
          </w:tcPr>
          <w:p w14:paraId="5A2E6231" w14:textId="77777777" w:rsidR="00D8587D" w:rsidRPr="00D8587D" w:rsidRDefault="00D8587D" w:rsidP="00D8587D">
            <w:pPr>
              <w:rPr>
                <w:ins w:id="1027" w:author="Microsoft Office User" w:date="2019-06-28T10:26:00Z"/>
                <w:rFonts w:ascii="Calibri" w:hAnsi="Calibri" w:cs="Calibri"/>
                <w:sz w:val="22"/>
                <w:szCs w:val="22"/>
              </w:rPr>
            </w:pPr>
            <w:proofErr w:type="spellStart"/>
            <w:proofErr w:type="gramStart"/>
            <w:ins w:id="1028" w:author="Microsoft Office User" w:date="2019-06-28T10:26:00Z">
              <w:r w:rsidRPr="00D8587D">
                <w:rPr>
                  <w:rFonts w:ascii="Times" w:hAnsi="Times" w:cs="Calibri"/>
                  <w:color w:val="000000"/>
                  <w:sz w:val="20"/>
                  <w:szCs w:val="20"/>
                </w:rPr>
                <w:t>com.slck</w:t>
              </w:r>
              <w:proofErr w:type="gramEnd"/>
              <w:r w:rsidRPr="00D8587D">
                <w:rPr>
                  <w:rFonts w:ascii="Times" w:hAnsi="Times" w:cs="Calibri"/>
                  <w:color w:val="000000"/>
                  <w:sz w:val="20"/>
                  <w:szCs w:val="20"/>
                </w:rPr>
                <w:t>.elfeneri</w:t>
              </w:r>
              <w:proofErr w:type="spellEnd"/>
            </w:ins>
          </w:p>
        </w:tc>
        <w:tc>
          <w:tcPr>
            <w:tcW w:w="992"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Change w:id="1029" w:author="Microsoft Office User" w:date="2019-06-28T10:27:00Z">
              <w:tcPr>
                <w:tcW w:w="1984"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tcPrChange>
          </w:tcPr>
          <w:p w14:paraId="4079E68A" w14:textId="77777777" w:rsidR="00D8587D" w:rsidRPr="00D8587D" w:rsidRDefault="00D8587D" w:rsidP="00D8587D">
            <w:pPr>
              <w:rPr>
                <w:ins w:id="1030" w:author="Microsoft Office User" w:date="2019-06-28T10:26:00Z"/>
                <w:rFonts w:ascii="Calibri" w:hAnsi="Calibri" w:cs="Calibri"/>
                <w:sz w:val="22"/>
                <w:szCs w:val="22"/>
                <w:rPrChange w:id="1031" w:author="Microsoft Office User" w:date="2019-06-28T10:27:00Z">
                  <w:rPr>
                    <w:ins w:id="1032" w:author="Microsoft Office User" w:date="2019-06-28T10:26:00Z"/>
                    <w:rFonts w:ascii="Calibri" w:hAnsi="Calibri" w:cs="Calibri"/>
                    <w:sz w:val="22"/>
                    <w:szCs w:val="22"/>
                  </w:rPr>
                </w:rPrChange>
              </w:rPr>
            </w:pPr>
            <w:ins w:id="1033" w:author="Microsoft Office User" w:date="2019-06-28T10:26:00Z">
              <w:r w:rsidRPr="00D8587D">
                <w:rPr>
                  <w:rFonts w:ascii="Times" w:hAnsi="Times" w:cs="Calibri"/>
                  <w:color w:val="333333"/>
                  <w:sz w:val="20"/>
                  <w:szCs w:val="20"/>
                  <w:rPrChange w:id="1034" w:author="Microsoft Office User" w:date="2019-06-28T10:27:00Z">
                    <w:rPr>
                      <w:rFonts w:ascii="Times" w:hAnsi="Times" w:cs="Calibri"/>
                      <w:color w:val="333333"/>
                      <w:sz w:val="20"/>
                      <w:szCs w:val="20"/>
                    </w:rPr>
                  </w:rPrChange>
                </w:rPr>
                <w:t>100,000+</w:t>
              </w:r>
            </w:ins>
          </w:p>
        </w:tc>
      </w:tr>
      <w:tr w:rsidR="00D8587D" w:rsidRPr="00D8587D" w14:paraId="1489BF3F" w14:textId="77777777" w:rsidTr="00D8587D">
        <w:trPr>
          <w:trHeight w:val="800"/>
          <w:ins w:id="1035" w:author="Microsoft Office User" w:date="2019-06-28T10:26:00Z"/>
          <w:trPrChange w:id="1036" w:author="Microsoft Office User" w:date="2019-06-28T10:27:00Z">
            <w:trPr>
              <w:trHeight w:val="800"/>
            </w:trPr>
          </w:trPrChange>
        </w:trPr>
        <w:tc>
          <w:tcPr>
            <w:tcW w:w="764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Change w:id="1037" w:author="Microsoft Office User" w:date="2019-06-28T10:27:00Z">
              <w:tcPr>
                <w:tcW w:w="7647" w:type="dxa"/>
                <w:gridSpan w:val="2"/>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tcPrChange>
          </w:tcPr>
          <w:p w14:paraId="28E80364" w14:textId="77777777" w:rsidR="00D8587D" w:rsidRPr="00D8587D" w:rsidRDefault="00D8587D" w:rsidP="00D8587D">
            <w:pPr>
              <w:rPr>
                <w:ins w:id="1038" w:author="Microsoft Office User" w:date="2019-06-28T10:26:00Z"/>
                <w:rFonts w:ascii="Calibri" w:hAnsi="Calibri" w:cs="Calibri"/>
                <w:sz w:val="22"/>
                <w:szCs w:val="22"/>
              </w:rPr>
            </w:pPr>
            <w:ins w:id="1039" w:author="Microsoft Office User" w:date="2019-06-28T10:26:00Z">
              <w:r w:rsidRPr="00D8587D">
                <w:rPr>
                  <w:rFonts w:ascii="Times" w:hAnsi="Times" w:cs="Calibri"/>
                  <w:color w:val="000000"/>
                  <w:sz w:val="20"/>
                  <w:szCs w:val="20"/>
                </w:rPr>
                <w:t>158C0595B6AEC09428032E02093A3067F4560E8C9F6C06C055A59759E93F911D</w:t>
              </w:r>
            </w:ins>
          </w:p>
        </w:tc>
        <w:tc>
          <w:tcPr>
            <w:tcW w:w="1848" w:type="dxa"/>
            <w:tcBorders>
              <w:top w:val="nil"/>
              <w:left w:val="nil"/>
              <w:bottom w:val="single" w:sz="8" w:space="0" w:color="auto"/>
              <w:right w:val="single" w:sz="8" w:space="0" w:color="auto"/>
            </w:tcBorders>
            <w:tcMar>
              <w:top w:w="0" w:type="dxa"/>
              <w:left w:w="108" w:type="dxa"/>
              <w:bottom w:w="0" w:type="dxa"/>
              <w:right w:w="108" w:type="dxa"/>
            </w:tcMar>
            <w:vAlign w:val="center"/>
            <w:hideMark/>
            <w:tcPrChange w:id="1040" w:author="Microsoft Office User" w:date="2019-06-28T10:27:00Z">
              <w:tcPr>
                <w:tcW w:w="3544" w:type="dxa"/>
                <w:gridSpan w:val="3"/>
                <w:tcBorders>
                  <w:top w:val="nil"/>
                  <w:left w:val="nil"/>
                  <w:bottom w:val="single" w:sz="8" w:space="0" w:color="auto"/>
                  <w:right w:val="single" w:sz="8" w:space="0" w:color="auto"/>
                </w:tcBorders>
                <w:tcMar>
                  <w:top w:w="0" w:type="dxa"/>
                  <w:left w:w="108" w:type="dxa"/>
                  <w:bottom w:w="0" w:type="dxa"/>
                  <w:right w:w="108" w:type="dxa"/>
                </w:tcMar>
                <w:vAlign w:val="center"/>
                <w:hideMark/>
              </w:tcPr>
            </w:tcPrChange>
          </w:tcPr>
          <w:p w14:paraId="67D6CE98" w14:textId="77777777" w:rsidR="00D8587D" w:rsidRPr="00D8587D" w:rsidRDefault="00D8587D" w:rsidP="00D8587D">
            <w:pPr>
              <w:rPr>
                <w:ins w:id="1041" w:author="Microsoft Office User" w:date="2019-06-28T10:26:00Z"/>
                <w:rFonts w:ascii="Calibri" w:hAnsi="Calibri" w:cs="Calibri"/>
                <w:sz w:val="22"/>
                <w:szCs w:val="22"/>
              </w:rPr>
            </w:pPr>
            <w:proofErr w:type="spellStart"/>
            <w:proofErr w:type="gramStart"/>
            <w:ins w:id="1042" w:author="Microsoft Office User" w:date="2019-06-28T10:26:00Z">
              <w:r w:rsidRPr="00D8587D">
                <w:rPr>
                  <w:rFonts w:ascii="Times" w:hAnsi="Times" w:cs="Calibri"/>
                  <w:color w:val="000000"/>
                  <w:sz w:val="20"/>
                  <w:szCs w:val="20"/>
                </w:rPr>
                <w:t>com.mobikolik</w:t>
              </w:r>
              <w:proofErr w:type="gramEnd"/>
              <w:r w:rsidRPr="00D8587D">
                <w:rPr>
                  <w:rFonts w:ascii="Times" w:hAnsi="Times" w:cs="Calibri"/>
                  <w:color w:val="000000"/>
                  <w:sz w:val="20"/>
                  <w:szCs w:val="20"/>
                </w:rPr>
                <w:t>.screenlightpro</w:t>
              </w:r>
              <w:proofErr w:type="spellEnd"/>
            </w:ins>
          </w:p>
        </w:tc>
        <w:tc>
          <w:tcPr>
            <w:tcW w:w="992"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Change w:id="1043" w:author="Microsoft Office User" w:date="2019-06-28T10:27:00Z">
              <w:tcPr>
                <w:tcW w:w="1984"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tcPrChange>
          </w:tcPr>
          <w:p w14:paraId="36C0910F" w14:textId="77777777" w:rsidR="00D8587D" w:rsidRPr="00D8587D" w:rsidRDefault="00D8587D" w:rsidP="00D8587D">
            <w:pPr>
              <w:rPr>
                <w:ins w:id="1044" w:author="Microsoft Office User" w:date="2019-06-28T10:26:00Z"/>
                <w:rFonts w:ascii="Calibri" w:hAnsi="Calibri" w:cs="Calibri"/>
                <w:sz w:val="22"/>
                <w:szCs w:val="22"/>
                <w:rPrChange w:id="1045" w:author="Microsoft Office User" w:date="2019-06-28T10:27:00Z">
                  <w:rPr>
                    <w:ins w:id="1046" w:author="Microsoft Office User" w:date="2019-06-28T10:26:00Z"/>
                    <w:rFonts w:ascii="Calibri" w:hAnsi="Calibri" w:cs="Calibri"/>
                    <w:sz w:val="22"/>
                    <w:szCs w:val="22"/>
                  </w:rPr>
                </w:rPrChange>
              </w:rPr>
            </w:pPr>
            <w:ins w:id="1047" w:author="Microsoft Office User" w:date="2019-06-28T10:26:00Z">
              <w:r w:rsidRPr="00D8587D">
                <w:rPr>
                  <w:rFonts w:ascii="Times" w:hAnsi="Times" w:cs="Calibri"/>
                  <w:color w:val="333333"/>
                  <w:sz w:val="20"/>
                  <w:szCs w:val="20"/>
                  <w:rPrChange w:id="1048" w:author="Microsoft Office User" w:date="2019-06-28T10:27:00Z">
                    <w:rPr>
                      <w:rFonts w:ascii="Times" w:hAnsi="Times" w:cs="Calibri"/>
                      <w:color w:val="333333"/>
                      <w:sz w:val="20"/>
                      <w:szCs w:val="20"/>
                    </w:rPr>
                  </w:rPrChange>
                </w:rPr>
                <w:t>100+</w:t>
              </w:r>
            </w:ins>
          </w:p>
        </w:tc>
      </w:tr>
      <w:tr w:rsidR="00D8587D" w:rsidRPr="00D8587D" w14:paraId="42C7E26D" w14:textId="77777777" w:rsidTr="00D8587D">
        <w:trPr>
          <w:trHeight w:val="800"/>
          <w:ins w:id="1049" w:author="Microsoft Office User" w:date="2019-06-28T10:26:00Z"/>
          <w:trPrChange w:id="1050" w:author="Microsoft Office User" w:date="2019-06-28T10:27:00Z">
            <w:trPr>
              <w:trHeight w:val="800"/>
            </w:trPr>
          </w:trPrChange>
        </w:trPr>
        <w:tc>
          <w:tcPr>
            <w:tcW w:w="764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Change w:id="1051" w:author="Microsoft Office User" w:date="2019-06-28T10:27:00Z">
              <w:tcPr>
                <w:tcW w:w="7647" w:type="dxa"/>
                <w:gridSpan w:val="2"/>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tcPrChange>
          </w:tcPr>
          <w:p w14:paraId="037AA2B7" w14:textId="77777777" w:rsidR="00D8587D" w:rsidRPr="00D8587D" w:rsidRDefault="00D8587D" w:rsidP="00D8587D">
            <w:pPr>
              <w:rPr>
                <w:ins w:id="1052" w:author="Microsoft Office User" w:date="2019-06-28T10:26:00Z"/>
                <w:rFonts w:ascii="Calibri" w:hAnsi="Calibri" w:cs="Calibri"/>
                <w:sz w:val="22"/>
                <w:szCs w:val="22"/>
              </w:rPr>
            </w:pPr>
            <w:ins w:id="1053" w:author="Microsoft Office User" w:date="2019-06-28T10:26:00Z">
              <w:r w:rsidRPr="00D8587D">
                <w:rPr>
                  <w:rFonts w:ascii="Times" w:hAnsi="Times" w:cs="Calibri"/>
                  <w:color w:val="000000"/>
                  <w:sz w:val="20"/>
                  <w:szCs w:val="20"/>
                </w:rPr>
                <w:t>E0935615B27678CDBA0CE8D587C4BBF8C1E630340BF983AEE03CC36EB7C9499A</w:t>
              </w:r>
            </w:ins>
          </w:p>
        </w:tc>
        <w:tc>
          <w:tcPr>
            <w:tcW w:w="1848" w:type="dxa"/>
            <w:tcBorders>
              <w:top w:val="nil"/>
              <w:left w:val="nil"/>
              <w:bottom w:val="single" w:sz="8" w:space="0" w:color="auto"/>
              <w:right w:val="single" w:sz="8" w:space="0" w:color="auto"/>
            </w:tcBorders>
            <w:tcMar>
              <w:top w:w="0" w:type="dxa"/>
              <w:left w:w="108" w:type="dxa"/>
              <w:bottom w:w="0" w:type="dxa"/>
              <w:right w:w="108" w:type="dxa"/>
            </w:tcMar>
            <w:vAlign w:val="center"/>
            <w:hideMark/>
            <w:tcPrChange w:id="1054" w:author="Microsoft Office User" w:date="2019-06-28T10:27:00Z">
              <w:tcPr>
                <w:tcW w:w="3544" w:type="dxa"/>
                <w:gridSpan w:val="3"/>
                <w:tcBorders>
                  <w:top w:val="nil"/>
                  <w:left w:val="nil"/>
                  <w:bottom w:val="single" w:sz="8" w:space="0" w:color="auto"/>
                  <w:right w:val="single" w:sz="8" w:space="0" w:color="auto"/>
                </w:tcBorders>
                <w:tcMar>
                  <w:top w:w="0" w:type="dxa"/>
                  <w:left w:w="108" w:type="dxa"/>
                  <w:bottom w:w="0" w:type="dxa"/>
                  <w:right w:w="108" w:type="dxa"/>
                </w:tcMar>
                <w:vAlign w:val="center"/>
                <w:hideMark/>
              </w:tcPr>
            </w:tcPrChange>
          </w:tcPr>
          <w:p w14:paraId="12C0FD42" w14:textId="77777777" w:rsidR="00D8587D" w:rsidRPr="00D8587D" w:rsidRDefault="00D8587D" w:rsidP="00D8587D">
            <w:pPr>
              <w:rPr>
                <w:ins w:id="1055" w:author="Microsoft Office User" w:date="2019-06-28T10:26:00Z"/>
                <w:rFonts w:ascii="Calibri" w:hAnsi="Calibri" w:cs="Calibri"/>
                <w:sz w:val="22"/>
                <w:szCs w:val="22"/>
              </w:rPr>
            </w:pPr>
            <w:proofErr w:type="spellStart"/>
            <w:proofErr w:type="gramStart"/>
            <w:ins w:id="1056" w:author="Microsoft Office User" w:date="2019-06-28T10:26:00Z">
              <w:r w:rsidRPr="00D8587D">
                <w:rPr>
                  <w:rFonts w:ascii="Times" w:hAnsi="Times" w:cs="Calibri"/>
                  <w:color w:val="000000"/>
                  <w:sz w:val="20"/>
                  <w:szCs w:val="20"/>
                </w:rPr>
                <w:t>com.nullovy</w:t>
              </w:r>
              <w:proofErr w:type="gramEnd"/>
              <w:r w:rsidRPr="00D8587D">
                <w:rPr>
                  <w:rFonts w:ascii="Times" w:hAnsi="Times" w:cs="Calibri"/>
                  <w:color w:val="000000"/>
                  <w:sz w:val="20"/>
                  <w:szCs w:val="20"/>
                </w:rPr>
                <w:t>.simpleflashlight</w:t>
              </w:r>
              <w:proofErr w:type="spellEnd"/>
            </w:ins>
          </w:p>
        </w:tc>
        <w:tc>
          <w:tcPr>
            <w:tcW w:w="992"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Change w:id="1057" w:author="Microsoft Office User" w:date="2019-06-28T10:27:00Z">
              <w:tcPr>
                <w:tcW w:w="1984"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tcPrChange>
          </w:tcPr>
          <w:p w14:paraId="10C077FD" w14:textId="77777777" w:rsidR="00D8587D" w:rsidRPr="00D8587D" w:rsidRDefault="00D8587D" w:rsidP="00D8587D">
            <w:pPr>
              <w:rPr>
                <w:ins w:id="1058" w:author="Microsoft Office User" w:date="2019-06-28T10:26:00Z"/>
                <w:rFonts w:ascii="Calibri" w:hAnsi="Calibri" w:cs="Calibri"/>
                <w:sz w:val="22"/>
                <w:szCs w:val="22"/>
                <w:rPrChange w:id="1059" w:author="Microsoft Office User" w:date="2019-06-28T10:27:00Z">
                  <w:rPr>
                    <w:ins w:id="1060" w:author="Microsoft Office User" w:date="2019-06-28T10:26:00Z"/>
                    <w:rFonts w:ascii="Calibri" w:hAnsi="Calibri" w:cs="Calibri"/>
                    <w:sz w:val="22"/>
                    <w:szCs w:val="22"/>
                  </w:rPr>
                </w:rPrChange>
              </w:rPr>
            </w:pPr>
            <w:ins w:id="1061" w:author="Microsoft Office User" w:date="2019-06-28T10:26:00Z">
              <w:r w:rsidRPr="00D8587D">
                <w:rPr>
                  <w:rFonts w:ascii="Times" w:hAnsi="Times" w:cs="Calibri"/>
                  <w:color w:val="333333"/>
                  <w:sz w:val="20"/>
                  <w:szCs w:val="20"/>
                  <w:rPrChange w:id="1062" w:author="Microsoft Office User" w:date="2019-06-28T10:27:00Z">
                    <w:rPr>
                      <w:rFonts w:ascii="Times" w:hAnsi="Times" w:cs="Calibri"/>
                      <w:color w:val="333333"/>
                      <w:sz w:val="20"/>
                      <w:szCs w:val="20"/>
                    </w:rPr>
                  </w:rPrChange>
                </w:rPr>
                <w:t>1,000+</w:t>
              </w:r>
            </w:ins>
          </w:p>
        </w:tc>
      </w:tr>
      <w:tr w:rsidR="00D8587D" w:rsidRPr="00D8587D" w14:paraId="0B9C87F9" w14:textId="77777777" w:rsidTr="00D8587D">
        <w:trPr>
          <w:trHeight w:val="800"/>
          <w:ins w:id="1063" w:author="Microsoft Office User" w:date="2019-06-28T10:26:00Z"/>
          <w:trPrChange w:id="1064" w:author="Microsoft Office User" w:date="2019-06-28T10:27:00Z">
            <w:trPr>
              <w:trHeight w:val="800"/>
            </w:trPr>
          </w:trPrChange>
        </w:trPr>
        <w:tc>
          <w:tcPr>
            <w:tcW w:w="764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Change w:id="1065" w:author="Microsoft Office User" w:date="2019-06-28T10:27:00Z">
              <w:tcPr>
                <w:tcW w:w="7647" w:type="dxa"/>
                <w:gridSpan w:val="2"/>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tcPrChange>
          </w:tcPr>
          <w:p w14:paraId="09464E50" w14:textId="77777777" w:rsidR="00D8587D" w:rsidRPr="00D8587D" w:rsidRDefault="00D8587D" w:rsidP="00D8587D">
            <w:pPr>
              <w:rPr>
                <w:ins w:id="1066" w:author="Microsoft Office User" w:date="2019-06-28T10:26:00Z"/>
                <w:rFonts w:ascii="Calibri" w:hAnsi="Calibri" w:cs="Calibri"/>
                <w:sz w:val="22"/>
                <w:szCs w:val="22"/>
              </w:rPr>
            </w:pPr>
            <w:ins w:id="1067" w:author="Microsoft Office User" w:date="2019-06-28T10:26:00Z">
              <w:r w:rsidRPr="00D8587D">
                <w:rPr>
                  <w:rFonts w:ascii="Times" w:hAnsi="Times" w:cs="Calibri"/>
                  <w:color w:val="000000"/>
                  <w:sz w:val="20"/>
                  <w:szCs w:val="20"/>
                </w:rPr>
                <w:t>B030D89AB285465F0B500C47726D695BB8C50395381A52518526E46EFF582447</w:t>
              </w:r>
            </w:ins>
          </w:p>
        </w:tc>
        <w:tc>
          <w:tcPr>
            <w:tcW w:w="1848" w:type="dxa"/>
            <w:tcBorders>
              <w:top w:val="nil"/>
              <w:left w:val="nil"/>
              <w:bottom w:val="single" w:sz="8" w:space="0" w:color="auto"/>
              <w:right w:val="single" w:sz="8" w:space="0" w:color="auto"/>
            </w:tcBorders>
            <w:tcMar>
              <w:top w:w="0" w:type="dxa"/>
              <w:left w:w="108" w:type="dxa"/>
              <w:bottom w:w="0" w:type="dxa"/>
              <w:right w:w="108" w:type="dxa"/>
            </w:tcMar>
            <w:vAlign w:val="center"/>
            <w:hideMark/>
            <w:tcPrChange w:id="1068" w:author="Microsoft Office User" w:date="2019-06-28T10:27:00Z">
              <w:tcPr>
                <w:tcW w:w="3544" w:type="dxa"/>
                <w:gridSpan w:val="3"/>
                <w:tcBorders>
                  <w:top w:val="nil"/>
                  <w:left w:val="nil"/>
                  <w:bottom w:val="single" w:sz="8" w:space="0" w:color="auto"/>
                  <w:right w:val="single" w:sz="8" w:space="0" w:color="auto"/>
                </w:tcBorders>
                <w:tcMar>
                  <w:top w:w="0" w:type="dxa"/>
                  <w:left w:w="108" w:type="dxa"/>
                  <w:bottom w:w="0" w:type="dxa"/>
                  <w:right w:w="108" w:type="dxa"/>
                </w:tcMar>
                <w:vAlign w:val="center"/>
                <w:hideMark/>
              </w:tcPr>
            </w:tcPrChange>
          </w:tcPr>
          <w:p w14:paraId="6936F6F3" w14:textId="77777777" w:rsidR="00D8587D" w:rsidRPr="00D8587D" w:rsidRDefault="00D8587D" w:rsidP="00D8587D">
            <w:pPr>
              <w:rPr>
                <w:ins w:id="1069" w:author="Microsoft Office User" w:date="2019-06-28T10:26:00Z"/>
                <w:rFonts w:ascii="Calibri" w:hAnsi="Calibri" w:cs="Calibri"/>
                <w:sz w:val="22"/>
                <w:szCs w:val="22"/>
              </w:rPr>
            </w:pPr>
            <w:proofErr w:type="spellStart"/>
            <w:proofErr w:type="gramStart"/>
            <w:ins w:id="1070" w:author="Microsoft Office User" w:date="2019-06-28T10:26:00Z">
              <w:r w:rsidRPr="00D8587D">
                <w:rPr>
                  <w:rFonts w:ascii="Times" w:hAnsi="Times" w:cs="Calibri"/>
                  <w:color w:val="000000"/>
                  <w:sz w:val="20"/>
                  <w:szCs w:val="20"/>
                </w:rPr>
                <w:t>com.yilmazteknoloji</w:t>
              </w:r>
              <w:proofErr w:type="gramEnd"/>
              <w:r w:rsidRPr="00D8587D">
                <w:rPr>
                  <w:rFonts w:ascii="Times" w:hAnsi="Times" w:cs="Calibri"/>
                  <w:color w:val="000000"/>
                  <w:sz w:val="20"/>
                  <w:szCs w:val="20"/>
                </w:rPr>
                <w:t>.elfeneri</w:t>
              </w:r>
              <w:proofErr w:type="spellEnd"/>
            </w:ins>
          </w:p>
        </w:tc>
        <w:tc>
          <w:tcPr>
            <w:tcW w:w="992"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Change w:id="1071" w:author="Microsoft Office User" w:date="2019-06-28T10:27:00Z">
              <w:tcPr>
                <w:tcW w:w="1984"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tcPrChange>
          </w:tcPr>
          <w:p w14:paraId="7CACC8B3" w14:textId="77777777" w:rsidR="00D8587D" w:rsidRPr="00D8587D" w:rsidRDefault="00D8587D" w:rsidP="00D8587D">
            <w:pPr>
              <w:rPr>
                <w:ins w:id="1072" w:author="Microsoft Office User" w:date="2019-06-28T10:26:00Z"/>
                <w:rFonts w:ascii="Calibri" w:hAnsi="Calibri" w:cs="Calibri"/>
                <w:sz w:val="22"/>
                <w:szCs w:val="22"/>
                <w:rPrChange w:id="1073" w:author="Microsoft Office User" w:date="2019-06-28T10:27:00Z">
                  <w:rPr>
                    <w:ins w:id="1074" w:author="Microsoft Office User" w:date="2019-06-28T10:26:00Z"/>
                    <w:rFonts w:ascii="Calibri" w:hAnsi="Calibri" w:cs="Calibri"/>
                    <w:sz w:val="22"/>
                    <w:szCs w:val="22"/>
                  </w:rPr>
                </w:rPrChange>
              </w:rPr>
            </w:pPr>
            <w:ins w:id="1075" w:author="Microsoft Office User" w:date="2019-06-28T10:26:00Z">
              <w:r w:rsidRPr="00D8587D">
                <w:rPr>
                  <w:rFonts w:ascii="Times" w:hAnsi="Times" w:cs="Calibri"/>
                  <w:color w:val="333333"/>
                  <w:sz w:val="20"/>
                  <w:szCs w:val="20"/>
                  <w:rPrChange w:id="1076" w:author="Microsoft Office User" w:date="2019-06-28T10:27:00Z">
                    <w:rPr>
                      <w:rFonts w:ascii="Times" w:hAnsi="Times" w:cs="Calibri"/>
                      <w:color w:val="333333"/>
                      <w:sz w:val="20"/>
                      <w:szCs w:val="20"/>
                    </w:rPr>
                  </w:rPrChange>
                </w:rPr>
                <w:t>50,000+</w:t>
              </w:r>
            </w:ins>
          </w:p>
        </w:tc>
      </w:tr>
      <w:tr w:rsidR="00D8587D" w:rsidRPr="00D8587D" w14:paraId="07A4FBCD" w14:textId="77777777" w:rsidTr="00D8587D">
        <w:trPr>
          <w:trHeight w:val="800"/>
          <w:ins w:id="1077" w:author="Microsoft Office User" w:date="2019-06-28T10:26:00Z"/>
          <w:trPrChange w:id="1078" w:author="Microsoft Office User" w:date="2019-06-28T10:27:00Z">
            <w:trPr>
              <w:trHeight w:val="800"/>
            </w:trPr>
          </w:trPrChange>
        </w:trPr>
        <w:tc>
          <w:tcPr>
            <w:tcW w:w="764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Change w:id="1079" w:author="Microsoft Office User" w:date="2019-06-28T10:27:00Z">
              <w:tcPr>
                <w:tcW w:w="7647" w:type="dxa"/>
                <w:gridSpan w:val="2"/>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tcPrChange>
          </w:tcPr>
          <w:p w14:paraId="0F190233" w14:textId="77777777" w:rsidR="00D8587D" w:rsidRPr="00D8587D" w:rsidRDefault="00D8587D" w:rsidP="00D8587D">
            <w:pPr>
              <w:rPr>
                <w:ins w:id="1080" w:author="Microsoft Office User" w:date="2019-06-28T10:26:00Z"/>
                <w:rFonts w:ascii="Calibri" w:hAnsi="Calibri" w:cs="Calibri"/>
                <w:sz w:val="22"/>
                <w:szCs w:val="22"/>
              </w:rPr>
            </w:pPr>
            <w:ins w:id="1081" w:author="Microsoft Office User" w:date="2019-06-28T10:26:00Z">
              <w:r w:rsidRPr="00D8587D">
                <w:rPr>
                  <w:rFonts w:ascii="Times" w:hAnsi="Times" w:cs="Calibri"/>
                  <w:color w:val="000000"/>
                  <w:sz w:val="20"/>
                  <w:szCs w:val="20"/>
                </w:rPr>
                <w:t>33B00B27648FA191255028D92F05194E57D0ECBCC60F366DE94C099684819DC0</w:t>
              </w:r>
            </w:ins>
          </w:p>
        </w:tc>
        <w:tc>
          <w:tcPr>
            <w:tcW w:w="1848" w:type="dxa"/>
            <w:tcBorders>
              <w:top w:val="nil"/>
              <w:left w:val="nil"/>
              <w:bottom w:val="single" w:sz="8" w:space="0" w:color="auto"/>
              <w:right w:val="single" w:sz="8" w:space="0" w:color="auto"/>
            </w:tcBorders>
            <w:tcMar>
              <w:top w:w="0" w:type="dxa"/>
              <w:left w:w="108" w:type="dxa"/>
              <w:bottom w:w="0" w:type="dxa"/>
              <w:right w:w="108" w:type="dxa"/>
            </w:tcMar>
            <w:vAlign w:val="center"/>
            <w:hideMark/>
            <w:tcPrChange w:id="1082" w:author="Microsoft Office User" w:date="2019-06-28T10:27:00Z">
              <w:tcPr>
                <w:tcW w:w="3544" w:type="dxa"/>
                <w:gridSpan w:val="3"/>
                <w:tcBorders>
                  <w:top w:val="nil"/>
                  <w:left w:val="nil"/>
                  <w:bottom w:val="single" w:sz="8" w:space="0" w:color="auto"/>
                  <w:right w:val="single" w:sz="8" w:space="0" w:color="auto"/>
                </w:tcBorders>
                <w:tcMar>
                  <w:top w:w="0" w:type="dxa"/>
                  <w:left w:w="108" w:type="dxa"/>
                  <w:bottom w:w="0" w:type="dxa"/>
                  <w:right w:w="108" w:type="dxa"/>
                </w:tcMar>
                <w:vAlign w:val="center"/>
                <w:hideMark/>
              </w:tcPr>
            </w:tcPrChange>
          </w:tcPr>
          <w:p w14:paraId="4D760E7B" w14:textId="77777777" w:rsidR="00D8587D" w:rsidRPr="00D8587D" w:rsidRDefault="00D8587D" w:rsidP="00D8587D">
            <w:pPr>
              <w:rPr>
                <w:ins w:id="1083" w:author="Microsoft Office User" w:date="2019-06-28T10:26:00Z"/>
                <w:rFonts w:ascii="Calibri" w:hAnsi="Calibri" w:cs="Calibri"/>
                <w:sz w:val="22"/>
                <w:szCs w:val="22"/>
              </w:rPr>
            </w:pPr>
            <w:proofErr w:type="spellStart"/>
            <w:proofErr w:type="gramStart"/>
            <w:ins w:id="1084" w:author="Microsoft Office User" w:date="2019-06-28T10:26:00Z">
              <w:r w:rsidRPr="00D8587D">
                <w:rPr>
                  <w:rFonts w:ascii="Times" w:hAnsi="Times" w:cs="Calibri"/>
                  <w:color w:val="000000"/>
                  <w:sz w:val="20"/>
                  <w:szCs w:val="20"/>
                </w:rPr>
                <w:t>com.dogusumit</w:t>
              </w:r>
              <w:proofErr w:type="gramEnd"/>
              <w:r w:rsidRPr="00D8587D">
                <w:rPr>
                  <w:rFonts w:ascii="Times" w:hAnsi="Times" w:cs="Calibri"/>
                  <w:color w:val="000000"/>
                  <w:sz w:val="20"/>
                  <w:szCs w:val="20"/>
                </w:rPr>
                <w:t>.elfeneri</w:t>
              </w:r>
              <w:proofErr w:type="spellEnd"/>
            </w:ins>
          </w:p>
        </w:tc>
        <w:tc>
          <w:tcPr>
            <w:tcW w:w="992"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Change w:id="1085" w:author="Microsoft Office User" w:date="2019-06-28T10:27:00Z">
              <w:tcPr>
                <w:tcW w:w="1984"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tcPrChange>
          </w:tcPr>
          <w:p w14:paraId="4516681D" w14:textId="77777777" w:rsidR="00D8587D" w:rsidRPr="00D8587D" w:rsidRDefault="00D8587D" w:rsidP="00D8587D">
            <w:pPr>
              <w:rPr>
                <w:ins w:id="1086" w:author="Microsoft Office User" w:date="2019-06-28T10:26:00Z"/>
                <w:rFonts w:ascii="Calibri" w:hAnsi="Calibri" w:cs="Calibri"/>
                <w:sz w:val="22"/>
                <w:szCs w:val="22"/>
                <w:rPrChange w:id="1087" w:author="Microsoft Office User" w:date="2019-06-28T10:27:00Z">
                  <w:rPr>
                    <w:ins w:id="1088" w:author="Microsoft Office User" w:date="2019-06-28T10:26:00Z"/>
                    <w:rFonts w:ascii="Calibri" w:hAnsi="Calibri" w:cs="Calibri"/>
                    <w:sz w:val="22"/>
                    <w:szCs w:val="22"/>
                  </w:rPr>
                </w:rPrChange>
              </w:rPr>
            </w:pPr>
            <w:ins w:id="1089" w:author="Microsoft Office User" w:date="2019-06-28T10:26:00Z">
              <w:r w:rsidRPr="00D8587D">
                <w:rPr>
                  <w:rFonts w:ascii="Times" w:hAnsi="Times" w:cs="Calibri"/>
                  <w:color w:val="333333"/>
                  <w:sz w:val="20"/>
                  <w:szCs w:val="20"/>
                  <w:rPrChange w:id="1090" w:author="Microsoft Office User" w:date="2019-06-28T10:27:00Z">
                    <w:rPr>
                      <w:rFonts w:ascii="Times" w:hAnsi="Times" w:cs="Calibri"/>
                      <w:color w:val="333333"/>
                      <w:sz w:val="20"/>
                      <w:szCs w:val="20"/>
                    </w:rPr>
                  </w:rPrChange>
                </w:rPr>
                <w:t>1,000+</w:t>
              </w:r>
            </w:ins>
          </w:p>
        </w:tc>
      </w:tr>
      <w:tr w:rsidR="00D8587D" w:rsidRPr="00D8587D" w14:paraId="38B15316" w14:textId="77777777" w:rsidTr="00D8587D">
        <w:trPr>
          <w:trHeight w:val="800"/>
          <w:ins w:id="1091" w:author="Microsoft Office User" w:date="2019-06-28T10:26:00Z"/>
          <w:trPrChange w:id="1092" w:author="Microsoft Office User" w:date="2019-06-28T10:27:00Z">
            <w:trPr>
              <w:trHeight w:val="800"/>
            </w:trPr>
          </w:trPrChange>
        </w:trPr>
        <w:tc>
          <w:tcPr>
            <w:tcW w:w="764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Change w:id="1093" w:author="Microsoft Office User" w:date="2019-06-28T10:27:00Z">
              <w:tcPr>
                <w:tcW w:w="7647" w:type="dxa"/>
                <w:gridSpan w:val="2"/>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tcPrChange>
          </w:tcPr>
          <w:p w14:paraId="5F5CA417" w14:textId="77777777" w:rsidR="00D8587D" w:rsidRPr="00D8587D" w:rsidRDefault="00D8587D" w:rsidP="00D8587D">
            <w:pPr>
              <w:rPr>
                <w:ins w:id="1094" w:author="Microsoft Office User" w:date="2019-06-28T10:26:00Z"/>
                <w:rFonts w:ascii="Calibri" w:hAnsi="Calibri" w:cs="Calibri"/>
                <w:sz w:val="22"/>
                <w:szCs w:val="22"/>
              </w:rPr>
            </w:pPr>
            <w:ins w:id="1095" w:author="Microsoft Office User" w:date="2019-06-28T10:26:00Z">
              <w:r w:rsidRPr="00D8587D">
                <w:rPr>
                  <w:rFonts w:ascii="Times" w:hAnsi="Times" w:cs="Calibri"/>
                  <w:color w:val="000000"/>
                  <w:sz w:val="20"/>
                  <w:szCs w:val="20"/>
                </w:rPr>
                <w:t>1421F4605C10CBBA1A52A8EEB86CD168F08C87376674BADCC11FB17994755D45</w:t>
              </w:r>
            </w:ins>
          </w:p>
        </w:tc>
        <w:tc>
          <w:tcPr>
            <w:tcW w:w="1848" w:type="dxa"/>
            <w:tcBorders>
              <w:top w:val="nil"/>
              <w:left w:val="nil"/>
              <w:bottom w:val="single" w:sz="8" w:space="0" w:color="auto"/>
              <w:right w:val="single" w:sz="8" w:space="0" w:color="auto"/>
            </w:tcBorders>
            <w:tcMar>
              <w:top w:w="0" w:type="dxa"/>
              <w:left w:w="108" w:type="dxa"/>
              <w:bottom w:w="0" w:type="dxa"/>
              <w:right w:w="108" w:type="dxa"/>
            </w:tcMar>
            <w:vAlign w:val="center"/>
            <w:hideMark/>
            <w:tcPrChange w:id="1096" w:author="Microsoft Office User" w:date="2019-06-28T10:27:00Z">
              <w:tcPr>
                <w:tcW w:w="3544" w:type="dxa"/>
                <w:gridSpan w:val="3"/>
                <w:tcBorders>
                  <w:top w:val="nil"/>
                  <w:left w:val="nil"/>
                  <w:bottom w:val="single" w:sz="8" w:space="0" w:color="auto"/>
                  <w:right w:val="single" w:sz="8" w:space="0" w:color="auto"/>
                </w:tcBorders>
                <w:tcMar>
                  <w:top w:w="0" w:type="dxa"/>
                  <w:left w:w="108" w:type="dxa"/>
                  <w:bottom w:w="0" w:type="dxa"/>
                  <w:right w:w="108" w:type="dxa"/>
                </w:tcMar>
                <w:vAlign w:val="center"/>
                <w:hideMark/>
              </w:tcPr>
            </w:tcPrChange>
          </w:tcPr>
          <w:p w14:paraId="000FDE2D" w14:textId="77777777" w:rsidR="00D8587D" w:rsidRPr="00D8587D" w:rsidRDefault="00D8587D" w:rsidP="00D8587D">
            <w:pPr>
              <w:rPr>
                <w:ins w:id="1097" w:author="Microsoft Office User" w:date="2019-06-28T10:26:00Z"/>
                <w:rFonts w:ascii="Calibri" w:hAnsi="Calibri" w:cs="Calibri"/>
                <w:sz w:val="22"/>
                <w:szCs w:val="22"/>
              </w:rPr>
            </w:pPr>
            <w:proofErr w:type="spellStart"/>
            <w:proofErr w:type="gramStart"/>
            <w:ins w:id="1098" w:author="Microsoft Office User" w:date="2019-06-28T10:26:00Z">
              <w:r w:rsidRPr="00D8587D">
                <w:rPr>
                  <w:rFonts w:ascii="Times" w:hAnsi="Times" w:cs="Calibri"/>
                  <w:color w:val="000000"/>
                  <w:sz w:val="20"/>
                  <w:szCs w:val="20"/>
                </w:rPr>
                <w:t>com.inddir</w:t>
              </w:r>
              <w:proofErr w:type="gramEnd"/>
              <w:r w:rsidRPr="00D8587D">
                <w:rPr>
                  <w:rFonts w:ascii="Times" w:hAnsi="Times" w:cs="Calibri"/>
                  <w:color w:val="000000"/>
                  <w:sz w:val="20"/>
                  <w:szCs w:val="20"/>
                </w:rPr>
                <w:t>.elfeneri</w:t>
              </w:r>
              <w:proofErr w:type="spellEnd"/>
            </w:ins>
          </w:p>
        </w:tc>
        <w:tc>
          <w:tcPr>
            <w:tcW w:w="992"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Change w:id="1099" w:author="Microsoft Office User" w:date="2019-06-28T10:27:00Z">
              <w:tcPr>
                <w:tcW w:w="1984"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tcPrChange>
          </w:tcPr>
          <w:p w14:paraId="7BCB1353" w14:textId="77777777" w:rsidR="00D8587D" w:rsidRPr="00D8587D" w:rsidRDefault="00D8587D" w:rsidP="00D8587D">
            <w:pPr>
              <w:rPr>
                <w:ins w:id="1100" w:author="Microsoft Office User" w:date="2019-06-28T10:26:00Z"/>
                <w:rFonts w:ascii="Calibri" w:hAnsi="Calibri" w:cs="Calibri"/>
                <w:sz w:val="22"/>
                <w:szCs w:val="22"/>
                <w:rPrChange w:id="1101" w:author="Microsoft Office User" w:date="2019-06-28T10:27:00Z">
                  <w:rPr>
                    <w:ins w:id="1102" w:author="Microsoft Office User" w:date="2019-06-28T10:26:00Z"/>
                    <w:rFonts w:ascii="Calibri" w:hAnsi="Calibri" w:cs="Calibri"/>
                    <w:sz w:val="22"/>
                    <w:szCs w:val="22"/>
                  </w:rPr>
                </w:rPrChange>
              </w:rPr>
            </w:pPr>
            <w:ins w:id="1103" w:author="Microsoft Office User" w:date="2019-06-28T10:26:00Z">
              <w:r w:rsidRPr="00D8587D">
                <w:rPr>
                  <w:rFonts w:ascii="Times" w:hAnsi="Times" w:cs="Calibri"/>
                  <w:color w:val="333333"/>
                  <w:sz w:val="20"/>
                  <w:szCs w:val="20"/>
                  <w:rPrChange w:id="1104" w:author="Microsoft Office User" w:date="2019-06-28T10:27:00Z">
                    <w:rPr>
                      <w:rFonts w:ascii="Times" w:hAnsi="Times" w:cs="Calibri"/>
                      <w:color w:val="333333"/>
                      <w:sz w:val="20"/>
                      <w:szCs w:val="20"/>
                    </w:rPr>
                  </w:rPrChange>
                </w:rPr>
                <w:t>100+</w:t>
              </w:r>
            </w:ins>
          </w:p>
        </w:tc>
      </w:tr>
      <w:tr w:rsidR="00D8587D" w:rsidRPr="00D8587D" w14:paraId="492BEE44" w14:textId="77777777" w:rsidTr="00D8587D">
        <w:trPr>
          <w:trHeight w:val="800"/>
          <w:ins w:id="1105" w:author="Microsoft Office User" w:date="2019-06-28T10:26:00Z"/>
          <w:trPrChange w:id="1106" w:author="Microsoft Office User" w:date="2019-06-28T10:27:00Z">
            <w:trPr>
              <w:trHeight w:val="800"/>
            </w:trPr>
          </w:trPrChange>
        </w:trPr>
        <w:tc>
          <w:tcPr>
            <w:tcW w:w="764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Change w:id="1107" w:author="Microsoft Office User" w:date="2019-06-28T10:27:00Z">
              <w:tcPr>
                <w:tcW w:w="7647" w:type="dxa"/>
                <w:gridSpan w:val="2"/>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tcPrChange>
          </w:tcPr>
          <w:p w14:paraId="05CD44E5" w14:textId="77777777" w:rsidR="00D8587D" w:rsidRPr="00D8587D" w:rsidRDefault="00D8587D" w:rsidP="00D8587D">
            <w:pPr>
              <w:rPr>
                <w:ins w:id="1108" w:author="Microsoft Office User" w:date="2019-06-28T10:26:00Z"/>
                <w:rFonts w:ascii="Calibri" w:hAnsi="Calibri" w:cs="Calibri"/>
                <w:sz w:val="22"/>
                <w:szCs w:val="22"/>
              </w:rPr>
            </w:pPr>
            <w:ins w:id="1109" w:author="Microsoft Office User" w:date="2019-06-28T10:26:00Z">
              <w:r w:rsidRPr="00D8587D">
                <w:rPr>
                  <w:rFonts w:ascii="Times" w:hAnsi="Times" w:cs="Calibri"/>
                  <w:color w:val="000000"/>
                  <w:sz w:val="20"/>
                  <w:szCs w:val="20"/>
                </w:rPr>
                <w:t>AAFEC2001B04AC5C3E22E52ED7B72FF7723DAE5F0321BE3D73FA126893F65E9C</w:t>
              </w:r>
            </w:ins>
          </w:p>
        </w:tc>
        <w:tc>
          <w:tcPr>
            <w:tcW w:w="1848" w:type="dxa"/>
            <w:tcBorders>
              <w:top w:val="nil"/>
              <w:left w:val="nil"/>
              <w:bottom w:val="single" w:sz="8" w:space="0" w:color="auto"/>
              <w:right w:val="single" w:sz="8" w:space="0" w:color="auto"/>
            </w:tcBorders>
            <w:tcMar>
              <w:top w:w="0" w:type="dxa"/>
              <w:left w:w="108" w:type="dxa"/>
              <w:bottom w:w="0" w:type="dxa"/>
              <w:right w:w="108" w:type="dxa"/>
            </w:tcMar>
            <w:vAlign w:val="center"/>
            <w:hideMark/>
            <w:tcPrChange w:id="1110" w:author="Microsoft Office User" w:date="2019-06-28T10:27:00Z">
              <w:tcPr>
                <w:tcW w:w="3544" w:type="dxa"/>
                <w:gridSpan w:val="3"/>
                <w:tcBorders>
                  <w:top w:val="nil"/>
                  <w:left w:val="nil"/>
                  <w:bottom w:val="single" w:sz="8" w:space="0" w:color="auto"/>
                  <w:right w:val="single" w:sz="8" w:space="0" w:color="auto"/>
                </w:tcBorders>
                <w:tcMar>
                  <w:top w:w="0" w:type="dxa"/>
                  <w:left w:w="108" w:type="dxa"/>
                  <w:bottom w:w="0" w:type="dxa"/>
                  <w:right w:w="108" w:type="dxa"/>
                </w:tcMar>
                <w:vAlign w:val="center"/>
                <w:hideMark/>
              </w:tcPr>
            </w:tcPrChange>
          </w:tcPr>
          <w:p w14:paraId="2ED8A6C3" w14:textId="77777777" w:rsidR="00D8587D" w:rsidRPr="00D8587D" w:rsidRDefault="00D8587D" w:rsidP="00D8587D">
            <w:pPr>
              <w:rPr>
                <w:ins w:id="1111" w:author="Microsoft Office User" w:date="2019-06-28T10:26:00Z"/>
                <w:rFonts w:ascii="Calibri" w:hAnsi="Calibri" w:cs="Calibri"/>
                <w:sz w:val="22"/>
                <w:szCs w:val="22"/>
              </w:rPr>
            </w:pPr>
            <w:proofErr w:type="spellStart"/>
            <w:proofErr w:type="gramStart"/>
            <w:ins w:id="1112" w:author="Microsoft Office User" w:date="2019-06-28T10:26:00Z">
              <w:r w:rsidRPr="00D8587D">
                <w:rPr>
                  <w:rFonts w:ascii="Times" w:hAnsi="Times" w:cs="Calibri"/>
                  <w:color w:val="000000"/>
                  <w:sz w:val="20"/>
                  <w:szCs w:val="20"/>
                </w:rPr>
                <w:t>com.radkod</w:t>
              </w:r>
              <w:proofErr w:type="gramEnd"/>
              <w:r w:rsidRPr="00D8587D">
                <w:rPr>
                  <w:rFonts w:ascii="Times" w:hAnsi="Times" w:cs="Calibri"/>
                  <w:color w:val="000000"/>
                  <w:sz w:val="20"/>
                  <w:szCs w:val="20"/>
                </w:rPr>
                <w:t>.radkod</w:t>
              </w:r>
              <w:proofErr w:type="spellEnd"/>
            </w:ins>
          </w:p>
        </w:tc>
        <w:tc>
          <w:tcPr>
            <w:tcW w:w="992"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Change w:id="1113" w:author="Microsoft Office User" w:date="2019-06-28T10:27:00Z">
              <w:tcPr>
                <w:tcW w:w="1984"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tcPrChange>
          </w:tcPr>
          <w:p w14:paraId="488248B4" w14:textId="77777777" w:rsidR="00D8587D" w:rsidRPr="00D8587D" w:rsidRDefault="00D8587D" w:rsidP="00D8587D">
            <w:pPr>
              <w:rPr>
                <w:ins w:id="1114" w:author="Microsoft Office User" w:date="2019-06-28T10:26:00Z"/>
                <w:rFonts w:ascii="Calibri" w:hAnsi="Calibri" w:cs="Calibri"/>
                <w:sz w:val="22"/>
                <w:szCs w:val="22"/>
                <w:rPrChange w:id="1115" w:author="Microsoft Office User" w:date="2019-06-28T10:27:00Z">
                  <w:rPr>
                    <w:ins w:id="1116" w:author="Microsoft Office User" w:date="2019-06-28T10:26:00Z"/>
                    <w:rFonts w:ascii="Calibri" w:hAnsi="Calibri" w:cs="Calibri"/>
                    <w:sz w:val="22"/>
                    <w:szCs w:val="22"/>
                  </w:rPr>
                </w:rPrChange>
              </w:rPr>
            </w:pPr>
            <w:ins w:id="1117" w:author="Microsoft Office User" w:date="2019-06-28T10:26:00Z">
              <w:r w:rsidRPr="00D8587D">
                <w:rPr>
                  <w:rFonts w:ascii="Times" w:hAnsi="Times" w:cs="Calibri"/>
                  <w:color w:val="333333"/>
                  <w:sz w:val="20"/>
                  <w:szCs w:val="20"/>
                  <w:rPrChange w:id="1118" w:author="Microsoft Office User" w:date="2019-06-28T10:27:00Z">
                    <w:rPr>
                      <w:rFonts w:ascii="Times" w:hAnsi="Times" w:cs="Calibri"/>
                      <w:color w:val="333333"/>
                      <w:sz w:val="20"/>
                      <w:szCs w:val="20"/>
                    </w:rPr>
                  </w:rPrChange>
                </w:rPr>
                <w:t>10+</w:t>
              </w:r>
            </w:ins>
          </w:p>
        </w:tc>
      </w:tr>
      <w:tr w:rsidR="00D8587D" w:rsidRPr="00D8587D" w14:paraId="217F9C08" w14:textId="77777777" w:rsidTr="00D8587D">
        <w:trPr>
          <w:trHeight w:val="800"/>
          <w:ins w:id="1119" w:author="Microsoft Office User" w:date="2019-06-28T10:26:00Z"/>
          <w:trPrChange w:id="1120" w:author="Microsoft Office User" w:date="2019-06-28T10:27:00Z">
            <w:trPr>
              <w:trHeight w:val="800"/>
            </w:trPr>
          </w:trPrChange>
        </w:trPr>
        <w:tc>
          <w:tcPr>
            <w:tcW w:w="764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Change w:id="1121" w:author="Microsoft Office User" w:date="2019-06-28T10:27:00Z">
              <w:tcPr>
                <w:tcW w:w="7647" w:type="dxa"/>
                <w:gridSpan w:val="2"/>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tcPrChange>
          </w:tcPr>
          <w:p w14:paraId="35608E7B" w14:textId="77777777" w:rsidR="00D8587D" w:rsidRPr="00D8587D" w:rsidRDefault="00D8587D" w:rsidP="00D8587D">
            <w:pPr>
              <w:rPr>
                <w:ins w:id="1122" w:author="Microsoft Office User" w:date="2019-06-28T10:26:00Z"/>
                <w:rFonts w:ascii="Calibri" w:hAnsi="Calibri" w:cs="Calibri"/>
                <w:sz w:val="22"/>
                <w:szCs w:val="22"/>
              </w:rPr>
            </w:pPr>
            <w:ins w:id="1123" w:author="Microsoft Office User" w:date="2019-06-28T10:26:00Z">
              <w:r w:rsidRPr="00D8587D">
                <w:rPr>
                  <w:rFonts w:ascii="Times" w:hAnsi="Times" w:cs="Calibri"/>
                  <w:color w:val="000000"/>
                  <w:sz w:val="20"/>
                  <w:szCs w:val="20"/>
                </w:rPr>
                <w:t>5F23FDD7FF3320B438C8F651AC5B4C7ECB7455ABBDCF4DBF98CE4B1566B2CC32</w:t>
              </w:r>
            </w:ins>
          </w:p>
        </w:tc>
        <w:tc>
          <w:tcPr>
            <w:tcW w:w="1848" w:type="dxa"/>
            <w:tcBorders>
              <w:top w:val="nil"/>
              <w:left w:val="nil"/>
              <w:bottom w:val="single" w:sz="8" w:space="0" w:color="auto"/>
              <w:right w:val="single" w:sz="8" w:space="0" w:color="auto"/>
            </w:tcBorders>
            <w:tcMar>
              <w:top w:w="0" w:type="dxa"/>
              <w:left w:w="108" w:type="dxa"/>
              <w:bottom w:w="0" w:type="dxa"/>
              <w:right w:w="108" w:type="dxa"/>
            </w:tcMar>
            <w:vAlign w:val="center"/>
            <w:hideMark/>
            <w:tcPrChange w:id="1124" w:author="Microsoft Office User" w:date="2019-06-28T10:27:00Z">
              <w:tcPr>
                <w:tcW w:w="3544" w:type="dxa"/>
                <w:gridSpan w:val="3"/>
                <w:tcBorders>
                  <w:top w:val="nil"/>
                  <w:left w:val="nil"/>
                  <w:bottom w:val="single" w:sz="8" w:space="0" w:color="auto"/>
                  <w:right w:val="single" w:sz="8" w:space="0" w:color="auto"/>
                </w:tcBorders>
                <w:tcMar>
                  <w:top w:w="0" w:type="dxa"/>
                  <w:left w:w="108" w:type="dxa"/>
                  <w:bottom w:w="0" w:type="dxa"/>
                  <w:right w:w="108" w:type="dxa"/>
                </w:tcMar>
                <w:vAlign w:val="center"/>
                <w:hideMark/>
              </w:tcPr>
            </w:tcPrChange>
          </w:tcPr>
          <w:p w14:paraId="5446CE1D" w14:textId="77777777" w:rsidR="00D8587D" w:rsidRPr="00D8587D" w:rsidRDefault="00D8587D" w:rsidP="00D8587D">
            <w:pPr>
              <w:rPr>
                <w:ins w:id="1125" w:author="Microsoft Office User" w:date="2019-06-28T10:26:00Z"/>
                <w:rFonts w:ascii="Calibri" w:hAnsi="Calibri" w:cs="Calibri"/>
                <w:sz w:val="22"/>
                <w:szCs w:val="22"/>
              </w:rPr>
            </w:pPr>
            <w:proofErr w:type="spellStart"/>
            <w:proofErr w:type="gramStart"/>
            <w:ins w:id="1126" w:author="Microsoft Office User" w:date="2019-06-28T10:26:00Z">
              <w:r w:rsidRPr="00D8587D">
                <w:rPr>
                  <w:rFonts w:ascii="Times" w:hAnsi="Times" w:cs="Calibri"/>
                  <w:color w:val="000000"/>
                  <w:sz w:val="20"/>
                  <w:szCs w:val="20"/>
                </w:rPr>
                <w:t>tr.com.cevoapps</w:t>
              </w:r>
              <w:proofErr w:type="gramEnd"/>
              <w:r w:rsidRPr="00D8587D">
                <w:rPr>
                  <w:rFonts w:ascii="Times" w:hAnsi="Times" w:cs="Calibri"/>
                  <w:color w:val="000000"/>
                  <w:sz w:val="20"/>
                  <w:szCs w:val="20"/>
                </w:rPr>
                <w:t>.elfeneri</w:t>
              </w:r>
              <w:proofErr w:type="spellEnd"/>
            </w:ins>
          </w:p>
        </w:tc>
        <w:tc>
          <w:tcPr>
            <w:tcW w:w="992"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Change w:id="1127" w:author="Microsoft Office User" w:date="2019-06-28T10:27:00Z">
              <w:tcPr>
                <w:tcW w:w="1984"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tcPrChange>
          </w:tcPr>
          <w:p w14:paraId="3B5E08AD" w14:textId="77777777" w:rsidR="00D8587D" w:rsidRPr="00D8587D" w:rsidRDefault="00D8587D" w:rsidP="00D8587D">
            <w:pPr>
              <w:rPr>
                <w:ins w:id="1128" w:author="Microsoft Office User" w:date="2019-06-28T10:26:00Z"/>
                <w:rFonts w:ascii="Calibri" w:hAnsi="Calibri" w:cs="Calibri"/>
                <w:sz w:val="22"/>
                <w:szCs w:val="22"/>
                <w:rPrChange w:id="1129" w:author="Microsoft Office User" w:date="2019-06-28T10:27:00Z">
                  <w:rPr>
                    <w:ins w:id="1130" w:author="Microsoft Office User" w:date="2019-06-28T10:26:00Z"/>
                    <w:rFonts w:ascii="Calibri" w:hAnsi="Calibri" w:cs="Calibri"/>
                    <w:sz w:val="22"/>
                    <w:szCs w:val="22"/>
                  </w:rPr>
                </w:rPrChange>
              </w:rPr>
            </w:pPr>
            <w:ins w:id="1131" w:author="Microsoft Office User" w:date="2019-06-28T10:26:00Z">
              <w:r w:rsidRPr="00D8587D">
                <w:rPr>
                  <w:rFonts w:ascii="Times" w:hAnsi="Times" w:cs="Calibri"/>
                  <w:color w:val="333333"/>
                  <w:sz w:val="20"/>
                  <w:szCs w:val="20"/>
                  <w:rPrChange w:id="1132" w:author="Microsoft Office User" w:date="2019-06-28T10:27:00Z">
                    <w:rPr>
                      <w:rFonts w:ascii="Times" w:hAnsi="Times" w:cs="Calibri"/>
                      <w:color w:val="333333"/>
                      <w:sz w:val="20"/>
                      <w:szCs w:val="20"/>
                    </w:rPr>
                  </w:rPrChange>
                </w:rPr>
                <w:t>10+</w:t>
              </w:r>
            </w:ins>
          </w:p>
        </w:tc>
      </w:tr>
      <w:tr w:rsidR="00D8587D" w:rsidRPr="00D8587D" w14:paraId="14694182" w14:textId="77777777" w:rsidTr="00D8587D">
        <w:trPr>
          <w:trHeight w:val="800"/>
          <w:ins w:id="1133" w:author="Microsoft Office User" w:date="2019-06-28T10:26:00Z"/>
          <w:trPrChange w:id="1134" w:author="Microsoft Office User" w:date="2019-06-28T10:27:00Z">
            <w:trPr>
              <w:trHeight w:val="800"/>
            </w:trPr>
          </w:trPrChange>
        </w:trPr>
        <w:tc>
          <w:tcPr>
            <w:tcW w:w="764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Change w:id="1135" w:author="Microsoft Office User" w:date="2019-06-28T10:27:00Z">
              <w:tcPr>
                <w:tcW w:w="7647" w:type="dxa"/>
                <w:gridSpan w:val="2"/>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tcPrChange>
          </w:tcPr>
          <w:p w14:paraId="3791A7D0" w14:textId="77777777" w:rsidR="00D8587D" w:rsidRPr="00D8587D" w:rsidRDefault="00D8587D" w:rsidP="00D8587D">
            <w:pPr>
              <w:rPr>
                <w:ins w:id="1136" w:author="Microsoft Office User" w:date="2019-06-28T10:26:00Z"/>
                <w:rFonts w:ascii="Calibri" w:hAnsi="Calibri" w:cs="Calibri"/>
                <w:sz w:val="22"/>
                <w:szCs w:val="22"/>
              </w:rPr>
            </w:pPr>
            <w:ins w:id="1137" w:author="Microsoft Office User" w:date="2019-06-28T10:26:00Z">
              <w:r w:rsidRPr="00D8587D">
                <w:rPr>
                  <w:rFonts w:ascii="Times" w:hAnsi="Times" w:cs="Calibri"/>
                  <w:color w:val="000000"/>
                  <w:sz w:val="20"/>
                  <w:szCs w:val="20"/>
                </w:rPr>
                <w:t>155F50823B43D2B28157E325789D6B7181F10267E46BC6C4F70817476749A9A5</w:t>
              </w:r>
            </w:ins>
          </w:p>
        </w:tc>
        <w:tc>
          <w:tcPr>
            <w:tcW w:w="1848" w:type="dxa"/>
            <w:tcBorders>
              <w:top w:val="nil"/>
              <w:left w:val="nil"/>
              <w:bottom w:val="single" w:sz="8" w:space="0" w:color="auto"/>
              <w:right w:val="single" w:sz="8" w:space="0" w:color="auto"/>
            </w:tcBorders>
            <w:tcMar>
              <w:top w:w="0" w:type="dxa"/>
              <w:left w:w="108" w:type="dxa"/>
              <w:bottom w:w="0" w:type="dxa"/>
              <w:right w:w="108" w:type="dxa"/>
            </w:tcMar>
            <w:vAlign w:val="center"/>
            <w:hideMark/>
            <w:tcPrChange w:id="1138" w:author="Microsoft Office User" w:date="2019-06-28T10:27:00Z">
              <w:tcPr>
                <w:tcW w:w="3544" w:type="dxa"/>
                <w:gridSpan w:val="3"/>
                <w:tcBorders>
                  <w:top w:val="nil"/>
                  <w:left w:val="nil"/>
                  <w:bottom w:val="single" w:sz="8" w:space="0" w:color="auto"/>
                  <w:right w:val="single" w:sz="8" w:space="0" w:color="auto"/>
                </w:tcBorders>
                <w:tcMar>
                  <w:top w:w="0" w:type="dxa"/>
                  <w:left w:w="108" w:type="dxa"/>
                  <w:bottom w:w="0" w:type="dxa"/>
                  <w:right w:w="108" w:type="dxa"/>
                </w:tcMar>
                <w:vAlign w:val="center"/>
                <w:hideMark/>
              </w:tcPr>
            </w:tcPrChange>
          </w:tcPr>
          <w:p w14:paraId="69DFA649" w14:textId="77777777" w:rsidR="00D8587D" w:rsidRPr="00D8587D" w:rsidRDefault="00D8587D" w:rsidP="00D8587D">
            <w:pPr>
              <w:rPr>
                <w:ins w:id="1139" w:author="Microsoft Office User" w:date="2019-06-28T10:26:00Z"/>
                <w:rFonts w:ascii="Calibri" w:hAnsi="Calibri" w:cs="Calibri"/>
                <w:sz w:val="22"/>
                <w:szCs w:val="22"/>
              </w:rPr>
            </w:pPr>
            <w:proofErr w:type="spellStart"/>
            <w:proofErr w:type="gramStart"/>
            <w:ins w:id="1140" w:author="Microsoft Office User" w:date="2019-06-28T10:26:00Z">
              <w:r w:rsidRPr="00D8587D">
                <w:rPr>
                  <w:rFonts w:ascii="Times" w:hAnsi="Times" w:cs="Calibri"/>
                  <w:color w:val="000000"/>
                  <w:sz w:val="20"/>
                  <w:szCs w:val="20"/>
                </w:rPr>
                <w:t>com.flash</w:t>
              </w:r>
              <w:proofErr w:type="gramEnd"/>
              <w:r w:rsidRPr="00D8587D">
                <w:rPr>
                  <w:rFonts w:ascii="Times" w:hAnsi="Times" w:cs="Calibri"/>
                  <w:color w:val="000000"/>
                  <w:sz w:val="20"/>
                  <w:szCs w:val="20"/>
                </w:rPr>
                <w:t>.nuri.elfeneri</w:t>
              </w:r>
              <w:proofErr w:type="spellEnd"/>
            </w:ins>
          </w:p>
        </w:tc>
        <w:tc>
          <w:tcPr>
            <w:tcW w:w="992"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Change w:id="1141" w:author="Microsoft Office User" w:date="2019-06-28T10:27:00Z">
              <w:tcPr>
                <w:tcW w:w="1984"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tcPrChange>
          </w:tcPr>
          <w:p w14:paraId="43FB228D" w14:textId="77777777" w:rsidR="00D8587D" w:rsidRPr="00D8587D" w:rsidRDefault="00D8587D" w:rsidP="00D8587D">
            <w:pPr>
              <w:rPr>
                <w:ins w:id="1142" w:author="Microsoft Office User" w:date="2019-06-28T10:26:00Z"/>
                <w:rFonts w:ascii="Calibri" w:hAnsi="Calibri" w:cs="Calibri"/>
                <w:sz w:val="22"/>
                <w:szCs w:val="22"/>
                <w:rPrChange w:id="1143" w:author="Microsoft Office User" w:date="2019-06-28T10:27:00Z">
                  <w:rPr>
                    <w:ins w:id="1144" w:author="Microsoft Office User" w:date="2019-06-28T10:26:00Z"/>
                    <w:rFonts w:ascii="Calibri" w:hAnsi="Calibri" w:cs="Calibri"/>
                    <w:sz w:val="22"/>
                    <w:szCs w:val="22"/>
                  </w:rPr>
                </w:rPrChange>
              </w:rPr>
            </w:pPr>
            <w:ins w:id="1145" w:author="Microsoft Office User" w:date="2019-06-28T10:26:00Z">
              <w:r w:rsidRPr="00D8587D">
                <w:rPr>
                  <w:rFonts w:ascii="Times" w:hAnsi="Times" w:cs="Calibri"/>
                  <w:color w:val="333333"/>
                  <w:sz w:val="20"/>
                  <w:szCs w:val="20"/>
                  <w:rPrChange w:id="1146" w:author="Microsoft Office User" w:date="2019-06-28T10:27:00Z">
                    <w:rPr>
                      <w:rFonts w:ascii="Times" w:hAnsi="Times" w:cs="Calibri"/>
                      <w:color w:val="333333"/>
                      <w:sz w:val="20"/>
                      <w:szCs w:val="20"/>
                    </w:rPr>
                  </w:rPrChange>
                </w:rPr>
                <w:t>1+</w:t>
              </w:r>
            </w:ins>
          </w:p>
        </w:tc>
      </w:tr>
      <w:tr w:rsidR="00D8587D" w:rsidRPr="00D8587D" w14:paraId="13909D88" w14:textId="77777777" w:rsidTr="00D8587D">
        <w:trPr>
          <w:trHeight w:val="800"/>
          <w:ins w:id="1147" w:author="Microsoft Office User" w:date="2019-06-28T10:26:00Z"/>
          <w:trPrChange w:id="1148" w:author="Microsoft Office User" w:date="2019-06-28T10:27:00Z">
            <w:trPr>
              <w:trHeight w:val="800"/>
            </w:trPr>
          </w:trPrChange>
        </w:trPr>
        <w:tc>
          <w:tcPr>
            <w:tcW w:w="764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Change w:id="1149" w:author="Microsoft Office User" w:date="2019-06-28T10:27:00Z">
              <w:tcPr>
                <w:tcW w:w="7647" w:type="dxa"/>
                <w:gridSpan w:val="2"/>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tcPrChange>
          </w:tcPr>
          <w:p w14:paraId="2502DA3E" w14:textId="77777777" w:rsidR="00D8587D" w:rsidRPr="00D8587D" w:rsidRDefault="00D8587D" w:rsidP="00D8587D">
            <w:pPr>
              <w:rPr>
                <w:ins w:id="1150" w:author="Microsoft Office User" w:date="2019-06-28T10:26:00Z"/>
                <w:rFonts w:ascii="Calibri" w:hAnsi="Calibri" w:cs="Calibri"/>
                <w:sz w:val="22"/>
                <w:szCs w:val="22"/>
              </w:rPr>
            </w:pPr>
            <w:ins w:id="1151" w:author="Microsoft Office User" w:date="2019-06-28T10:26:00Z">
              <w:r w:rsidRPr="00D8587D">
                <w:rPr>
                  <w:rFonts w:ascii="Times" w:hAnsi="Times" w:cs="Calibri"/>
                  <w:color w:val="000000"/>
                  <w:sz w:val="20"/>
                  <w:szCs w:val="20"/>
                </w:rPr>
                <w:lastRenderedPageBreak/>
                <w:t>A52FE42FFC9C8B571900F02CC3620F0DFE3F5E5702660B7E50A1BC12A025CA42</w:t>
              </w:r>
            </w:ins>
          </w:p>
        </w:tc>
        <w:tc>
          <w:tcPr>
            <w:tcW w:w="1848" w:type="dxa"/>
            <w:tcBorders>
              <w:top w:val="nil"/>
              <w:left w:val="nil"/>
              <w:bottom w:val="single" w:sz="8" w:space="0" w:color="auto"/>
              <w:right w:val="single" w:sz="8" w:space="0" w:color="auto"/>
            </w:tcBorders>
            <w:tcMar>
              <w:top w:w="0" w:type="dxa"/>
              <w:left w:w="108" w:type="dxa"/>
              <w:bottom w:w="0" w:type="dxa"/>
              <w:right w:w="108" w:type="dxa"/>
            </w:tcMar>
            <w:vAlign w:val="center"/>
            <w:hideMark/>
            <w:tcPrChange w:id="1152" w:author="Microsoft Office User" w:date="2019-06-28T10:27:00Z">
              <w:tcPr>
                <w:tcW w:w="3544" w:type="dxa"/>
                <w:gridSpan w:val="3"/>
                <w:tcBorders>
                  <w:top w:val="nil"/>
                  <w:left w:val="nil"/>
                  <w:bottom w:val="single" w:sz="8" w:space="0" w:color="auto"/>
                  <w:right w:val="single" w:sz="8" w:space="0" w:color="auto"/>
                </w:tcBorders>
                <w:tcMar>
                  <w:top w:w="0" w:type="dxa"/>
                  <w:left w:w="108" w:type="dxa"/>
                  <w:bottom w:w="0" w:type="dxa"/>
                  <w:right w:w="108" w:type="dxa"/>
                </w:tcMar>
                <w:vAlign w:val="center"/>
                <w:hideMark/>
              </w:tcPr>
            </w:tcPrChange>
          </w:tcPr>
          <w:p w14:paraId="797B30F8" w14:textId="77777777" w:rsidR="00D8587D" w:rsidRPr="00D8587D" w:rsidRDefault="00D8587D" w:rsidP="00D8587D">
            <w:pPr>
              <w:rPr>
                <w:ins w:id="1153" w:author="Microsoft Office User" w:date="2019-06-28T10:26:00Z"/>
                <w:rFonts w:ascii="Calibri" w:hAnsi="Calibri" w:cs="Calibri"/>
                <w:sz w:val="22"/>
                <w:szCs w:val="22"/>
                <w:rPrChange w:id="1154" w:author="Microsoft Office User" w:date="2019-06-28T10:27:00Z">
                  <w:rPr>
                    <w:ins w:id="1155" w:author="Microsoft Office User" w:date="2019-06-28T10:26:00Z"/>
                    <w:rFonts w:ascii="Calibri" w:hAnsi="Calibri" w:cs="Calibri"/>
                    <w:sz w:val="22"/>
                    <w:szCs w:val="22"/>
                  </w:rPr>
                </w:rPrChange>
              </w:rPr>
            </w:pPr>
            <w:proofErr w:type="spellStart"/>
            <w:proofErr w:type="gramStart"/>
            <w:ins w:id="1156" w:author="Microsoft Office User" w:date="2019-06-28T10:26:00Z">
              <w:r w:rsidRPr="00D8587D">
                <w:rPr>
                  <w:rFonts w:ascii="Times" w:hAnsi="Times" w:cs="Calibri"/>
                  <w:color w:val="000000"/>
                  <w:sz w:val="20"/>
                  <w:szCs w:val="20"/>
                </w:rPr>
                <w:t>com.umitkose</w:t>
              </w:r>
              <w:proofErr w:type="gramEnd"/>
              <w:r w:rsidRPr="00D8587D">
                <w:rPr>
                  <w:rFonts w:ascii="Times" w:hAnsi="Times" w:cs="Calibri"/>
                  <w:color w:val="000000"/>
                  <w:sz w:val="20"/>
                  <w:szCs w:val="20"/>
                </w:rPr>
                <w:t>.flash_light_el_feneri_isik</w:t>
              </w:r>
              <w:proofErr w:type="spellEnd"/>
            </w:ins>
          </w:p>
        </w:tc>
        <w:tc>
          <w:tcPr>
            <w:tcW w:w="992"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Change w:id="1157" w:author="Microsoft Office User" w:date="2019-06-28T10:27:00Z">
              <w:tcPr>
                <w:tcW w:w="1984"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tcPrChange>
          </w:tcPr>
          <w:p w14:paraId="06129FFF" w14:textId="77777777" w:rsidR="00D8587D" w:rsidRPr="00D8587D" w:rsidRDefault="00D8587D" w:rsidP="00D8587D">
            <w:pPr>
              <w:rPr>
                <w:ins w:id="1158" w:author="Microsoft Office User" w:date="2019-06-28T10:26:00Z"/>
                <w:rFonts w:ascii="Calibri" w:hAnsi="Calibri" w:cs="Calibri"/>
                <w:sz w:val="22"/>
                <w:szCs w:val="22"/>
                <w:rPrChange w:id="1159" w:author="Microsoft Office User" w:date="2019-06-28T10:27:00Z">
                  <w:rPr>
                    <w:ins w:id="1160" w:author="Microsoft Office User" w:date="2019-06-28T10:26:00Z"/>
                    <w:rFonts w:ascii="Calibri" w:hAnsi="Calibri" w:cs="Calibri"/>
                    <w:sz w:val="22"/>
                    <w:szCs w:val="22"/>
                  </w:rPr>
                </w:rPrChange>
              </w:rPr>
            </w:pPr>
            <w:ins w:id="1161" w:author="Microsoft Office User" w:date="2019-06-28T10:26:00Z">
              <w:r w:rsidRPr="00D8587D">
                <w:rPr>
                  <w:rFonts w:ascii="Times" w:hAnsi="Times" w:cs="Calibri"/>
                  <w:color w:val="333333"/>
                  <w:sz w:val="20"/>
                  <w:szCs w:val="20"/>
                  <w:rPrChange w:id="1162" w:author="Microsoft Office User" w:date="2019-06-28T10:27:00Z">
                    <w:rPr>
                      <w:rFonts w:ascii="Times" w:hAnsi="Times" w:cs="Calibri"/>
                      <w:color w:val="333333"/>
                      <w:sz w:val="20"/>
                      <w:szCs w:val="20"/>
                    </w:rPr>
                  </w:rPrChange>
                </w:rPr>
                <w:t>10+</w:t>
              </w:r>
            </w:ins>
          </w:p>
        </w:tc>
      </w:tr>
      <w:tr w:rsidR="00D8587D" w:rsidRPr="00D8587D" w14:paraId="5689519F" w14:textId="77777777" w:rsidTr="00D8587D">
        <w:trPr>
          <w:trHeight w:val="800"/>
          <w:ins w:id="1163" w:author="Microsoft Office User" w:date="2019-06-28T10:26:00Z"/>
          <w:trPrChange w:id="1164" w:author="Microsoft Office User" w:date="2019-06-28T10:27:00Z">
            <w:trPr>
              <w:trHeight w:val="800"/>
            </w:trPr>
          </w:trPrChange>
        </w:trPr>
        <w:tc>
          <w:tcPr>
            <w:tcW w:w="764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Change w:id="1165" w:author="Microsoft Office User" w:date="2019-06-28T10:27:00Z">
              <w:tcPr>
                <w:tcW w:w="7647" w:type="dxa"/>
                <w:gridSpan w:val="2"/>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tcPrChange>
          </w:tcPr>
          <w:p w14:paraId="2DF81E1C" w14:textId="77777777" w:rsidR="00D8587D" w:rsidRPr="00D8587D" w:rsidRDefault="00D8587D" w:rsidP="00D8587D">
            <w:pPr>
              <w:rPr>
                <w:ins w:id="1166" w:author="Microsoft Office User" w:date="2019-06-28T10:26:00Z"/>
                <w:rFonts w:ascii="Calibri" w:hAnsi="Calibri" w:cs="Calibri"/>
                <w:sz w:val="22"/>
                <w:szCs w:val="22"/>
              </w:rPr>
            </w:pPr>
            <w:ins w:id="1167" w:author="Microsoft Office User" w:date="2019-06-28T10:26:00Z">
              <w:r w:rsidRPr="00D8587D">
                <w:rPr>
                  <w:rFonts w:ascii="Times" w:hAnsi="Times" w:cs="Calibri"/>
                  <w:color w:val="000000"/>
                  <w:sz w:val="20"/>
                  <w:szCs w:val="20"/>
                </w:rPr>
                <w:t>1AC14EF09F8995910D27796C24A3DBA008BE16F1D471C4B5FAD284B2570395A0</w:t>
              </w:r>
            </w:ins>
          </w:p>
        </w:tc>
        <w:tc>
          <w:tcPr>
            <w:tcW w:w="1848" w:type="dxa"/>
            <w:tcBorders>
              <w:top w:val="nil"/>
              <w:left w:val="nil"/>
              <w:bottom w:val="single" w:sz="8" w:space="0" w:color="auto"/>
              <w:right w:val="single" w:sz="8" w:space="0" w:color="auto"/>
            </w:tcBorders>
            <w:tcMar>
              <w:top w:w="0" w:type="dxa"/>
              <w:left w:w="108" w:type="dxa"/>
              <w:bottom w:w="0" w:type="dxa"/>
              <w:right w:w="108" w:type="dxa"/>
            </w:tcMar>
            <w:vAlign w:val="center"/>
            <w:hideMark/>
            <w:tcPrChange w:id="1168" w:author="Microsoft Office User" w:date="2019-06-28T10:27:00Z">
              <w:tcPr>
                <w:tcW w:w="3544" w:type="dxa"/>
                <w:gridSpan w:val="3"/>
                <w:tcBorders>
                  <w:top w:val="nil"/>
                  <w:left w:val="nil"/>
                  <w:bottom w:val="single" w:sz="8" w:space="0" w:color="auto"/>
                  <w:right w:val="single" w:sz="8" w:space="0" w:color="auto"/>
                </w:tcBorders>
                <w:tcMar>
                  <w:top w:w="0" w:type="dxa"/>
                  <w:left w:w="108" w:type="dxa"/>
                  <w:bottom w:w="0" w:type="dxa"/>
                  <w:right w:w="108" w:type="dxa"/>
                </w:tcMar>
                <w:vAlign w:val="center"/>
                <w:hideMark/>
              </w:tcPr>
            </w:tcPrChange>
          </w:tcPr>
          <w:p w14:paraId="22A7D863" w14:textId="77777777" w:rsidR="00D8587D" w:rsidRPr="00D8587D" w:rsidRDefault="00D8587D" w:rsidP="00D8587D">
            <w:pPr>
              <w:rPr>
                <w:ins w:id="1169" w:author="Microsoft Office User" w:date="2019-06-28T10:26:00Z"/>
                <w:rFonts w:ascii="Calibri" w:hAnsi="Calibri" w:cs="Calibri"/>
                <w:sz w:val="22"/>
                <w:szCs w:val="22"/>
                <w:rPrChange w:id="1170" w:author="Microsoft Office User" w:date="2019-06-28T10:27:00Z">
                  <w:rPr>
                    <w:ins w:id="1171" w:author="Microsoft Office User" w:date="2019-06-28T10:26:00Z"/>
                    <w:rFonts w:ascii="Calibri" w:hAnsi="Calibri" w:cs="Calibri"/>
                    <w:sz w:val="22"/>
                    <w:szCs w:val="22"/>
                  </w:rPr>
                </w:rPrChange>
              </w:rPr>
            </w:pPr>
            <w:proofErr w:type="spellStart"/>
            <w:proofErr w:type="gramStart"/>
            <w:ins w:id="1172" w:author="Microsoft Office User" w:date="2019-06-28T10:26:00Z">
              <w:r w:rsidRPr="00D8587D">
                <w:rPr>
                  <w:rFonts w:ascii="Times" w:hAnsi="Times" w:cs="Calibri"/>
                  <w:color w:val="000000"/>
                  <w:sz w:val="20"/>
                  <w:szCs w:val="20"/>
                </w:rPr>
                <w:t>com.yusufdesign</w:t>
              </w:r>
              <w:proofErr w:type="gramEnd"/>
              <w:r w:rsidRPr="00D8587D">
                <w:rPr>
                  <w:rFonts w:ascii="Times" w:hAnsi="Times" w:cs="Calibri"/>
                  <w:color w:val="000000"/>
                  <w:sz w:val="20"/>
                  <w:szCs w:val="20"/>
                </w:rPr>
                <w:t>.flashlights</w:t>
              </w:r>
              <w:proofErr w:type="spellEnd"/>
            </w:ins>
          </w:p>
        </w:tc>
        <w:tc>
          <w:tcPr>
            <w:tcW w:w="992"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Change w:id="1173" w:author="Microsoft Office User" w:date="2019-06-28T10:27:00Z">
              <w:tcPr>
                <w:tcW w:w="1984"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tcPrChange>
          </w:tcPr>
          <w:p w14:paraId="1C251AFE" w14:textId="77777777" w:rsidR="00D8587D" w:rsidRPr="00D8587D" w:rsidRDefault="00D8587D" w:rsidP="00D8587D">
            <w:pPr>
              <w:rPr>
                <w:ins w:id="1174" w:author="Microsoft Office User" w:date="2019-06-28T10:26:00Z"/>
                <w:rFonts w:ascii="Calibri" w:hAnsi="Calibri" w:cs="Calibri"/>
                <w:sz w:val="22"/>
                <w:szCs w:val="22"/>
                <w:rPrChange w:id="1175" w:author="Microsoft Office User" w:date="2019-06-28T10:27:00Z">
                  <w:rPr>
                    <w:ins w:id="1176" w:author="Microsoft Office User" w:date="2019-06-28T10:26:00Z"/>
                    <w:rFonts w:ascii="Calibri" w:hAnsi="Calibri" w:cs="Calibri"/>
                    <w:sz w:val="22"/>
                    <w:szCs w:val="22"/>
                  </w:rPr>
                </w:rPrChange>
              </w:rPr>
            </w:pPr>
            <w:ins w:id="1177" w:author="Microsoft Office User" w:date="2019-06-28T10:26:00Z">
              <w:r w:rsidRPr="00D8587D">
                <w:rPr>
                  <w:rFonts w:ascii="Times" w:hAnsi="Times" w:cs="Calibri"/>
                  <w:color w:val="333333"/>
                  <w:sz w:val="20"/>
                  <w:szCs w:val="20"/>
                  <w:rPrChange w:id="1178" w:author="Microsoft Office User" w:date="2019-06-28T10:27:00Z">
                    <w:rPr>
                      <w:rFonts w:ascii="Times" w:hAnsi="Times" w:cs="Calibri"/>
                      <w:color w:val="333333"/>
                      <w:sz w:val="20"/>
                      <w:szCs w:val="20"/>
                    </w:rPr>
                  </w:rPrChange>
                </w:rPr>
                <w:t>100+</w:t>
              </w:r>
            </w:ins>
          </w:p>
        </w:tc>
      </w:tr>
      <w:tr w:rsidR="00D8587D" w:rsidRPr="00D8587D" w14:paraId="34B54596" w14:textId="77777777" w:rsidTr="00D8587D">
        <w:trPr>
          <w:trHeight w:val="800"/>
          <w:ins w:id="1179" w:author="Microsoft Office User" w:date="2019-06-28T10:26:00Z"/>
          <w:trPrChange w:id="1180" w:author="Microsoft Office User" w:date="2019-06-28T10:27:00Z">
            <w:trPr>
              <w:trHeight w:val="800"/>
            </w:trPr>
          </w:trPrChange>
        </w:trPr>
        <w:tc>
          <w:tcPr>
            <w:tcW w:w="764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Change w:id="1181" w:author="Microsoft Office User" w:date="2019-06-28T10:27:00Z">
              <w:tcPr>
                <w:tcW w:w="7647" w:type="dxa"/>
                <w:gridSpan w:val="2"/>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tcPrChange>
          </w:tcPr>
          <w:p w14:paraId="6D0D284F" w14:textId="77777777" w:rsidR="00D8587D" w:rsidRPr="00D8587D" w:rsidRDefault="00D8587D" w:rsidP="00D8587D">
            <w:pPr>
              <w:rPr>
                <w:ins w:id="1182" w:author="Microsoft Office User" w:date="2019-06-28T10:26:00Z"/>
                <w:rFonts w:ascii="Calibri" w:hAnsi="Calibri" w:cs="Calibri"/>
                <w:sz w:val="22"/>
                <w:szCs w:val="22"/>
              </w:rPr>
            </w:pPr>
            <w:ins w:id="1183" w:author="Microsoft Office User" w:date="2019-06-28T10:26:00Z">
              <w:r w:rsidRPr="00D8587D">
                <w:rPr>
                  <w:rFonts w:ascii="Times" w:hAnsi="Times" w:cs="Calibri"/>
                  <w:color w:val="000000"/>
                  <w:sz w:val="20"/>
                  <w:szCs w:val="20"/>
                </w:rPr>
                <w:t>BFF816C88F5470CBEBEEA9F0160DD1349572AA04D0CEA113910529B0AFF7FD6B</w:t>
              </w:r>
            </w:ins>
          </w:p>
        </w:tc>
        <w:tc>
          <w:tcPr>
            <w:tcW w:w="1848" w:type="dxa"/>
            <w:tcBorders>
              <w:top w:val="nil"/>
              <w:left w:val="nil"/>
              <w:bottom w:val="single" w:sz="8" w:space="0" w:color="auto"/>
              <w:right w:val="single" w:sz="8" w:space="0" w:color="auto"/>
            </w:tcBorders>
            <w:tcMar>
              <w:top w:w="0" w:type="dxa"/>
              <w:left w:w="108" w:type="dxa"/>
              <w:bottom w:w="0" w:type="dxa"/>
              <w:right w:w="108" w:type="dxa"/>
            </w:tcMar>
            <w:vAlign w:val="center"/>
            <w:hideMark/>
            <w:tcPrChange w:id="1184" w:author="Microsoft Office User" w:date="2019-06-28T10:27:00Z">
              <w:tcPr>
                <w:tcW w:w="3544" w:type="dxa"/>
                <w:gridSpan w:val="3"/>
                <w:tcBorders>
                  <w:top w:val="nil"/>
                  <w:left w:val="nil"/>
                  <w:bottom w:val="single" w:sz="8" w:space="0" w:color="auto"/>
                  <w:right w:val="single" w:sz="8" w:space="0" w:color="auto"/>
                </w:tcBorders>
                <w:tcMar>
                  <w:top w:w="0" w:type="dxa"/>
                  <w:left w:w="108" w:type="dxa"/>
                  <w:bottom w:w="0" w:type="dxa"/>
                  <w:right w:w="108" w:type="dxa"/>
                </w:tcMar>
                <w:vAlign w:val="center"/>
                <w:hideMark/>
              </w:tcPr>
            </w:tcPrChange>
          </w:tcPr>
          <w:p w14:paraId="2CD05FF4" w14:textId="77777777" w:rsidR="00D8587D" w:rsidRPr="00D8587D" w:rsidRDefault="00D8587D" w:rsidP="00D8587D">
            <w:pPr>
              <w:rPr>
                <w:ins w:id="1185" w:author="Microsoft Office User" w:date="2019-06-28T10:26:00Z"/>
                <w:rFonts w:ascii="Calibri" w:hAnsi="Calibri" w:cs="Calibri"/>
                <w:sz w:val="22"/>
                <w:szCs w:val="22"/>
                <w:rPrChange w:id="1186" w:author="Microsoft Office User" w:date="2019-06-28T10:27:00Z">
                  <w:rPr>
                    <w:ins w:id="1187" w:author="Microsoft Office User" w:date="2019-06-28T10:26:00Z"/>
                    <w:rFonts w:ascii="Calibri" w:hAnsi="Calibri" w:cs="Calibri"/>
                    <w:sz w:val="22"/>
                    <w:szCs w:val="22"/>
                  </w:rPr>
                </w:rPrChange>
              </w:rPr>
            </w:pPr>
            <w:proofErr w:type="spellStart"/>
            <w:proofErr w:type="gramStart"/>
            <w:ins w:id="1188" w:author="Microsoft Office User" w:date="2019-06-28T10:26:00Z">
              <w:r w:rsidRPr="00D8587D">
                <w:rPr>
                  <w:rFonts w:ascii="Times" w:hAnsi="Times" w:cs="Calibri"/>
                  <w:color w:val="000000"/>
                  <w:sz w:val="20"/>
                  <w:szCs w:val="20"/>
                </w:rPr>
                <w:t>com.ankabilisim</w:t>
              </w:r>
              <w:proofErr w:type="gramEnd"/>
              <w:r w:rsidRPr="00D8587D">
                <w:rPr>
                  <w:rFonts w:ascii="Times" w:hAnsi="Times" w:cs="Calibri"/>
                  <w:color w:val="000000"/>
                  <w:sz w:val="20"/>
                  <w:szCs w:val="20"/>
                </w:rPr>
                <w:t>.elfeneri</w:t>
              </w:r>
              <w:proofErr w:type="spellEnd"/>
            </w:ins>
          </w:p>
        </w:tc>
        <w:tc>
          <w:tcPr>
            <w:tcW w:w="992"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Change w:id="1189" w:author="Microsoft Office User" w:date="2019-06-28T10:27:00Z">
              <w:tcPr>
                <w:tcW w:w="1984"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tcPrChange>
          </w:tcPr>
          <w:p w14:paraId="50FDD3DA" w14:textId="77777777" w:rsidR="00D8587D" w:rsidRPr="00D8587D" w:rsidRDefault="00D8587D" w:rsidP="00D8587D">
            <w:pPr>
              <w:rPr>
                <w:ins w:id="1190" w:author="Microsoft Office User" w:date="2019-06-28T10:26:00Z"/>
                <w:rFonts w:ascii="Calibri" w:hAnsi="Calibri" w:cs="Calibri"/>
                <w:sz w:val="22"/>
                <w:szCs w:val="22"/>
                <w:rPrChange w:id="1191" w:author="Microsoft Office User" w:date="2019-06-28T10:27:00Z">
                  <w:rPr>
                    <w:ins w:id="1192" w:author="Microsoft Office User" w:date="2019-06-28T10:26:00Z"/>
                    <w:rFonts w:ascii="Calibri" w:hAnsi="Calibri" w:cs="Calibri"/>
                    <w:sz w:val="22"/>
                    <w:szCs w:val="22"/>
                  </w:rPr>
                </w:rPrChange>
              </w:rPr>
            </w:pPr>
            <w:ins w:id="1193" w:author="Microsoft Office User" w:date="2019-06-28T10:26:00Z">
              <w:r w:rsidRPr="00D8587D">
                <w:rPr>
                  <w:rFonts w:ascii="Times" w:hAnsi="Times" w:cs="Calibri"/>
                  <w:color w:val="333333"/>
                  <w:sz w:val="20"/>
                  <w:szCs w:val="20"/>
                  <w:rPrChange w:id="1194" w:author="Microsoft Office User" w:date="2019-06-28T10:27:00Z">
                    <w:rPr>
                      <w:rFonts w:ascii="Times" w:hAnsi="Times" w:cs="Calibri"/>
                      <w:color w:val="333333"/>
                      <w:sz w:val="20"/>
                      <w:szCs w:val="20"/>
                    </w:rPr>
                  </w:rPrChange>
                </w:rPr>
                <w:t>10+</w:t>
              </w:r>
            </w:ins>
          </w:p>
        </w:tc>
      </w:tr>
      <w:tr w:rsidR="00D8587D" w:rsidRPr="00D8587D" w14:paraId="3ED3C1E0" w14:textId="77777777" w:rsidTr="00D8587D">
        <w:trPr>
          <w:trHeight w:val="800"/>
          <w:ins w:id="1195" w:author="Microsoft Office User" w:date="2019-06-28T10:26:00Z"/>
          <w:trPrChange w:id="1196" w:author="Microsoft Office User" w:date="2019-06-28T10:27:00Z">
            <w:trPr>
              <w:trHeight w:val="800"/>
            </w:trPr>
          </w:trPrChange>
        </w:trPr>
        <w:tc>
          <w:tcPr>
            <w:tcW w:w="764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Change w:id="1197" w:author="Microsoft Office User" w:date="2019-06-28T10:27:00Z">
              <w:tcPr>
                <w:tcW w:w="7647" w:type="dxa"/>
                <w:gridSpan w:val="2"/>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tcPrChange>
          </w:tcPr>
          <w:p w14:paraId="293B5AD8" w14:textId="77777777" w:rsidR="00D8587D" w:rsidRPr="00D8587D" w:rsidRDefault="00D8587D" w:rsidP="00D8587D">
            <w:pPr>
              <w:rPr>
                <w:ins w:id="1198" w:author="Microsoft Office User" w:date="2019-06-28T10:26:00Z"/>
                <w:rFonts w:ascii="Calibri" w:hAnsi="Calibri" w:cs="Calibri"/>
                <w:sz w:val="22"/>
                <w:szCs w:val="22"/>
              </w:rPr>
            </w:pPr>
            <w:ins w:id="1199" w:author="Microsoft Office User" w:date="2019-06-28T10:26:00Z">
              <w:r w:rsidRPr="00D8587D">
                <w:rPr>
                  <w:rFonts w:ascii="Times" w:hAnsi="Times" w:cs="Calibri"/>
                  <w:color w:val="000000"/>
                  <w:sz w:val="20"/>
                  <w:szCs w:val="20"/>
                </w:rPr>
                <w:t>D6C9405F8E32F33B7FB45C0777C27C137239DC348C5537069702C49C6C78D5C3</w:t>
              </w:r>
            </w:ins>
          </w:p>
        </w:tc>
        <w:tc>
          <w:tcPr>
            <w:tcW w:w="1848" w:type="dxa"/>
            <w:tcBorders>
              <w:top w:val="nil"/>
              <w:left w:val="nil"/>
              <w:bottom w:val="single" w:sz="8" w:space="0" w:color="auto"/>
              <w:right w:val="single" w:sz="8" w:space="0" w:color="auto"/>
            </w:tcBorders>
            <w:tcMar>
              <w:top w:w="0" w:type="dxa"/>
              <w:left w:w="108" w:type="dxa"/>
              <w:bottom w:w="0" w:type="dxa"/>
              <w:right w:w="108" w:type="dxa"/>
            </w:tcMar>
            <w:vAlign w:val="center"/>
            <w:hideMark/>
            <w:tcPrChange w:id="1200" w:author="Microsoft Office User" w:date="2019-06-28T10:27:00Z">
              <w:tcPr>
                <w:tcW w:w="3544" w:type="dxa"/>
                <w:gridSpan w:val="3"/>
                <w:tcBorders>
                  <w:top w:val="nil"/>
                  <w:left w:val="nil"/>
                  <w:bottom w:val="single" w:sz="8" w:space="0" w:color="auto"/>
                  <w:right w:val="single" w:sz="8" w:space="0" w:color="auto"/>
                </w:tcBorders>
                <w:tcMar>
                  <w:top w:w="0" w:type="dxa"/>
                  <w:left w:w="108" w:type="dxa"/>
                  <w:bottom w:w="0" w:type="dxa"/>
                  <w:right w:w="108" w:type="dxa"/>
                </w:tcMar>
                <w:vAlign w:val="center"/>
                <w:hideMark/>
              </w:tcPr>
            </w:tcPrChange>
          </w:tcPr>
          <w:p w14:paraId="6518D1A8" w14:textId="77777777" w:rsidR="00D8587D" w:rsidRPr="00D8587D" w:rsidRDefault="00D8587D" w:rsidP="00D8587D">
            <w:pPr>
              <w:rPr>
                <w:ins w:id="1201" w:author="Microsoft Office User" w:date="2019-06-28T10:26:00Z"/>
                <w:rFonts w:ascii="Calibri" w:hAnsi="Calibri" w:cs="Calibri"/>
                <w:sz w:val="22"/>
                <w:szCs w:val="22"/>
                <w:rPrChange w:id="1202" w:author="Microsoft Office User" w:date="2019-06-28T10:27:00Z">
                  <w:rPr>
                    <w:ins w:id="1203" w:author="Microsoft Office User" w:date="2019-06-28T10:26:00Z"/>
                    <w:rFonts w:ascii="Calibri" w:hAnsi="Calibri" w:cs="Calibri"/>
                    <w:sz w:val="22"/>
                    <w:szCs w:val="22"/>
                  </w:rPr>
                </w:rPrChange>
              </w:rPr>
            </w:pPr>
            <w:proofErr w:type="spellStart"/>
            <w:ins w:id="1204" w:author="Microsoft Office User" w:date="2019-06-28T10:26:00Z">
              <w:r w:rsidRPr="00D8587D">
                <w:rPr>
                  <w:rFonts w:ascii="Times" w:hAnsi="Times" w:cs="Calibri"/>
                  <w:color w:val="000000"/>
                  <w:sz w:val="20"/>
                  <w:szCs w:val="20"/>
                </w:rPr>
                <w:t>com.</w:t>
              </w:r>
              <w:proofErr w:type="gramStart"/>
              <w:r w:rsidRPr="00D8587D">
                <w:rPr>
                  <w:rFonts w:ascii="Times" w:hAnsi="Times" w:cs="Calibri"/>
                  <w:color w:val="000000"/>
                  <w:sz w:val="20"/>
                  <w:szCs w:val="20"/>
                </w:rPr>
                <w:t>Ps.Fener</w:t>
              </w:r>
              <w:proofErr w:type="spellEnd"/>
              <w:proofErr w:type="gramEnd"/>
            </w:ins>
          </w:p>
        </w:tc>
        <w:tc>
          <w:tcPr>
            <w:tcW w:w="992"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Change w:id="1205" w:author="Microsoft Office User" w:date="2019-06-28T10:27:00Z">
              <w:tcPr>
                <w:tcW w:w="1984"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tcPrChange>
          </w:tcPr>
          <w:p w14:paraId="042FF4EC" w14:textId="77777777" w:rsidR="00D8587D" w:rsidRPr="00D8587D" w:rsidRDefault="00D8587D" w:rsidP="00D8587D">
            <w:pPr>
              <w:rPr>
                <w:ins w:id="1206" w:author="Microsoft Office User" w:date="2019-06-28T10:26:00Z"/>
                <w:rFonts w:ascii="Calibri" w:hAnsi="Calibri" w:cs="Calibri"/>
                <w:sz w:val="22"/>
                <w:szCs w:val="22"/>
                <w:rPrChange w:id="1207" w:author="Microsoft Office User" w:date="2019-06-28T10:27:00Z">
                  <w:rPr>
                    <w:ins w:id="1208" w:author="Microsoft Office User" w:date="2019-06-28T10:26:00Z"/>
                    <w:rFonts w:ascii="Calibri" w:hAnsi="Calibri" w:cs="Calibri"/>
                    <w:sz w:val="22"/>
                    <w:szCs w:val="22"/>
                  </w:rPr>
                </w:rPrChange>
              </w:rPr>
            </w:pPr>
            <w:ins w:id="1209" w:author="Microsoft Office User" w:date="2019-06-28T10:26:00Z">
              <w:r w:rsidRPr="00D8587D">
                <w:rPr>
                  <w:rFonts w:ascii="Times" w:hAnsi="Times" w:cs="Calibri"/>
                  <w:color w:val="333333"/>
                  <w:sz w:val="20"/>
                  <w:szCs w:val="20"/>
                  <w:rPrChange w:id="1210" w:author="Microsoft Office User" w:date="2019-06-28T10:27:00Z">
                    <w:rPr>
                      <w:rFonts w:ascii="Times" w:hAnsi="Times" w:cs="Calibri"/>
                      <w:color w:val="333333"/>
                      <w:sz w:val="20"/>
                      <w:szCs w:val="20"/>
                    </w:rPr>
                  </w:rPrChange>
                </w:rPr>
                <w:t>50+</w:t>
              </w:r>
            </w:ins>
          </w:p>
        </w:tc>
      </w:tr>
      <w:tr w:rsidR="00D8587D" w:rsidRPr="00D8587D" w14:paraId="4B022725" w14:textId="77777777" w:rsidTr="00D8587D">
        <w:trPr>
          <w:trHeight w:val="800"/>
          <w:ins w:id="1211" w:author="Microsoft Office User" w:date="2019-06-28T10:26:00Z"/>
          <w:trPrChange w:id="1212" w:author="Microsoft Office User" w:date="2019-06-28T10:27:00Z">
            <w:trPr>
              <w:trHeight w:val="800"/>
            </w:trPr>
          </w:trPrChange>
        </w:trPr>
        <w:tc>
          <w:tcPr>
            <w:tcW w:w="764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Change w:id="1213" w:author="Microsoft Office User" w:date="2019-06-28T10:27:00Z">
              <w:tcPr>
                <w:tcW w:w="7647" w:type="dxa"/>
                <w:gridSpan w:val="2"/>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tcPrChange>
          </w:tcPr>
          <w:p w14:paraId="5CC1746E" w14:textId="77777777" w:rsidR="00D8587D" w:rsidRPr="00D8587D" w:rsidRDefault="00D8587D" w:rsidP="00D8587D">
            <w:pPr>
              <w:rPr>
                <w:ins w:id="1214" w:author="Microsoft Office User" w:date="2019-06-28T10:26:00Z"/>
                <w:rFonts w:ascii="Calibri" w:hAnsi="Calibri" w:cs="Calibri"/>
                <w:sz w:val="22"/>
                <w:szCs w:val="22"/>
              </w:rPr>
            </w:pPr>
            <w:ins w:id="1215" w:author="Microsoft Office User" w:date="2019-06-28T10:26:00Z">
              <w:r w:rsidRPr="00D8587D">
                <w:rPr>
                  <w:rFonts w:ascii="Times" w:hAnsi="Times" w:cs="Calibri"/>
                  <w:color w:val="000000"/>
                  <w:sz w:val="20"/>
                  <w:szCs w:val="20"/>
                </w:rPr>
                <w:t>0665CCB30F5C50FDD40C685EC5833F538CFCF7ADF7B9F7E98CA50D100A829685</w:t>
              </w:r>
            </w:ins>
          </w:p>
        </w:tc>
        <w:tc>
          <w:tcPr>
            <w:tcW w:w="1848" w:type="dxa"/>
            <w:tcBorders>
              <w:top w:val="nil"/>
              <w:left w:val="nil"/>
              <w:bottom w:val="single" w:sz="8" w:space="0" w:color="auto"/>
              <w:right w:val="single" w:sz="8" w:space="0" w:color="auto"/>
            </w:tcBorders>
            <w:tcMar>
              <w:top w:w="0" w:type="dxa"/>
              <w:left w:w="108" w:type="dxa"/>
              <w:bottom w:w="0" w:type="dxa"/>
              <w:right w:w="108" w:type="dxa"/>
            </w:tcMar>
            <w:vAlign w:val="center"/>
            <w:hideMark/>
            <w:tcPrChange w:id="1216" w:author="Microsoft Office User" w:date="2019-06-28T10:27:00Z">
              <w:tcPr>
                <w:tcW w:w="3544" w:type="dxa"/>
                <w:gridSpan w:val="3"/>
                <w:tcBorders>
                  <w:top w:val="nil"/>
                  <w:left w:val="nil"/>
                  <w:bottom w:val="single" w:sz="8" w:space="0" w:color="auto"/>
                  <w:right w:val="single" w:sz="8" w:space="0" w:color="auto"/>
                </w:tcBorders>
                <w:tcMar>
                  <w:top w:w="0" w:type="dxa"/>
                  <w:left w:w="108" w:type="dxa"/>
                  <w:bottom w:w="0" w:type="dxa"/>
                  <w:right w:w="108" w:type="dxa"/>
                </w:tcMar>
                <w:vAlign w:val="center"/>
                <w:hideMark/>
              </w:tcPr>
            </w:tcPrChange>
          </w:tcPr>
          <w:p w14:paraId="049C99CC" w14:textId="77777777" w:rsidR="00D8587D" w:rsidRPr="00D8587D" w:rsidRDefault="00D8587D" w:rsidP="00D8587D">
            <w:pPr>
              <w:rPr>
                <w:ins w:id="1217" w:author="Microsoft Office User" w:date="2019-06-28T10:26:00Z"/>
                <w:rFonts w:ascii="Calibri" w:hAnsi="Calibri" w:cs="Calibri"/>
                <w:sz w:val="22"/>
                <w:szCs w:val="22"/>
                <w:rPrChange w:id="1218" w:author="Microsoft Office User" w:date="2019-06-28T10:27:00Z">
                  <w:rPr>
                    <w:ins w:id="1219" w:author="Microsoft Office User" w:date="2019-06-28T10:26:00Z"/>
                    <w:rFonts w:ascii="Calibri" w:hAnsi="Calibri" w:cs="Calibri"/>
                    <w:sz w:val="22"/>
                    <w:szCs w:val="22"/>
                  </w:rPr>
                </w:rPrChange>
              </w:rPr>
            </w:pPr>
            <w:proofErr w:type="spellStart"/>
            <w:proofErr w:type="gramStart"/>
            <w:ins w:id="1220" w:author="Microsoft Office User" w:date="2019-06-28T10:26:00Z">
              <w:r w:rsidRPr="00D8587D">
                <w:rPr>
                  <w:rFonts w:ascii="Times" w:hAnsi="Times" w:cs="Calibri"/>
                  <w:color w:val="000000"/>
                  <w:sz w:val="20"/>
                  <w:szCs w:val="20"/>
                </w:rPr>
                <w:t>elci.elfeneri</w:t>
              </w:r>
              <w:proofErr w:type="spellEnd"/>
              <w:proofErr w:type="gramEnd"/>
            </w:ins>
          </w:p>
        </w:tc>
        <w:tc>
          <w:tcPr>
            <w:tcW w:w="992"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Change w:id="1221" w:author="Microsoft Office User" w:date="2019-06-28T10:27:00Z">
              <w:tcPr>
                <w:tcW w:w="1984"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tcPrChange>
          </w:tcPr>
          <w:p w14:paraId="06C4E7ED" w14:textId="77777777" w:rsidR="00D8587D" w:rsidRPr="00D8587D" w:rsidRDefault="00D8587D" w:rsidP="00D8587D">
            <w:pPr>
              <w:rPr>
                <w:ins w:id="1222" w:author="Microsoft Office User" w:date="2019-06-28T10:26:00Z"/>
                <w:rFonts w:ascii="Calibri" w:hAnsi="Calibri" w:cs="Calibri"/>
                <w:sz w:val="22"/>
                <w:szCs w:val="22"/>
                <w:rPrChange w:id="1223" w:author="Microsoft Office User" w:date="2019-06-28T10:27:00Z">
                  <w:rPr>
                    <w:ins w:id="1224" w:author="Microsoft Office User" w:date="2019-06-28T10:26:00Z"/>
                    <w:rFonts w:ascii="Calibri" w:hAnsi="Calibri" w:cs="Calibri"/>
                    <w:sz w:val="22"/>
                    <w:szCs w:val="22"/>
                  </w:rPr>
                </w:rPrChange>
              </w:rPr>
            </w:pPr>
            <w:ins w:id="1225" w:author="Microsoft Office User" w:date="2019-06-28T10:26:00Z">
              <w:r w:rsidRPr="00D8587D">
                <w:rPr>
                  <w:rFonts w:ascii="Times" w:hAnsi="Times" w:cs="Calibri"/>
                  <w:color w:val="333333"/>
                  <w:sz w:val="20"/>
                  <w:szCs w:val="20"/>
                  <w:rPrChange w:id="1226" w:author="Microsoft Office User" w:date="2019-06-28T10:27:00Z">
                    <w:rPr>
                      <w:rFonts w:ascii="Times" w:hAnsi="Times" w:cs="Calibri"/>
                      <w:color w:val="333333"/>
                      <w:sz w:val="20"/>
                      <w:szCs w:val="20"/>
                    </w:rPr>
                  </w:rPrChange>
                </w:rPr>
                <w:t>10+</w:t>
              </w:r>
            </w:ins>
          </w:p>
        </w:tc>
      </w:tr>
      <w:tr w:rsidR="00D8587D" w:rsidRPr="00D8587D" w14:paraId="312EFF38" w14:textId="77777777" w:rsidTr="00D8587D">
        <w:trPr>
          <w:trHeight w:val="800"/>
          <w:ins w:id="1227" w:author="Microsoft Office User" w:date="2019-06-28T10:26:00Z"/>
          <w:trPrChange w:id="1228" w:author="Microsoft Office User" w:date="2019-06-28T10:27:00Z">
            <w:trPr>
              <w:trHeight w:val="800"/>
            </w:trPr>
          </w:trPrChange>
        </w:trPr>
        <w:tc>
          <w:tcPr>
            <w:tcW w:w="764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Change w:id="1229" w:author="Microsoft Office User" w:date="2019-06-28T10:27:00Z">
              <w:tcPr>
                <w:tcW w:w="7647" w:type="dxa"/>
                <w:gridSpan w:val="2"/>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tcPrChange>
          </w:tcPr>
          <w:p w14:paraId="2CA48B30" w14:textId="77777777" w:rsidR="00D8587D" w:rsidRPr="00D8587D" w:rsidRDefault="00D8587D" w:rsidP="00D8587D">
            <w:pPr>
              <w:rPr>
                <w:ins w:id="1230" w:author="Microsoft Office User" w:date="2019-06-28T10:26:00Z"/>
                <w:rFonts w:ascii="Calibri" w:hAnsi="Calibri" w:cs="Calibri"/>
                <w:sz w:val="22"/>
                <w:szCs w:val="22"/>
              </w:rPr>
            </w:pPr>
            <w:ins w:id="1231" w:author="Microsoft Office User" w:date="2019-06-28T10:26:00Z">
              <w:r w:rsidRPr="00D8587D">
                <w:rPr>
                  <w:rFonts w:ascii="Times" w:hAnsi="Times" w:cs="Calibri"/>
                  <w:color w:val="000000"/>
                  <w:sz w:val="20"/>
                  <w:szCs w:val="20"/>
                </w:rPr>
                <w:t>415EA20B25090A8454C88F663A65DD639190E94383A46B94099F49CEDFA5556C</w:t>
              </w:r>
            </w:ins>
          </w:p>
        </w:tc>
        <w:tc>
          <w:tcPr>
            <w:tcW w:w="1848" w:type="dxa"/>
            <w:tcBorders>
              <w:top w:val="nil"/>
              <w:left w:val="nil"/>
              <w:bottom w:val="single" w:sz="8" w:space="0" w:color="auto"/>
              <w:right w:val="single" w:sz="8" w:space="0" w:color="auto"/>
            </w:tcBorders>
            <w:tcMar>
              <w:top w:w="0" w:type="dxa"/>
              <w:left w:w="108" w:type="dxa"/>
              <w:bottom w:w="0" w:type="dxa"/>
              <w:right w:w="108" w:type="dxa"/>
            </w:tcMar>
            <w:vAlign w:val="center"/>
            <w:hideMark/>
            <w:tcPrChange w:id="1232" w:author="Microsoft Office User" w:date="2019-06-28T10:27:00Z">
              <w:tcPr>
                <w:tcW w:w="3544" w:type="dxa"/>
                <w:gridSpan w:val="3"/>
                <w:tcBorders>
                  <w:top w:val="nil"/>
                  <w:left w:val="nil"/>
                  <w:bottom w:val="single" w:sz="8" w:space="0" w:color="auto"/>
                  <w:right w:val="single" w:sz="8" w:space="0" w:color="auto"/>
                </w:tcBorders>
                <w:tcMar>
                  <w:top w:w="0" w:type="dxa"/>
                  <w:left w:w="108" w:type="dxa"/>
                  <w:bottom w:w="0" w:type="dxa"/>
                  <w:right w:w="108" w:type="dxa"/>
                </w:tcMar>
                <w:vAlign w:val="center"/>
                <w:hideMark/>
              </w:tcPr>
            </w:tcPrChange>
          </w:tcPr>
          <w:p w14:paraId="3F7C749F" w14:textId="77777777" w:rsidR="00D8587D" w:rsidRPr="00D8587D" w:rsidRDefault="00D8587D" w:rsidP="00D8587D">
            <w:pPr>
              <w:rPr>
                <w:ins w:id="1233" w:author="Microsoft Office User" w:date="2019-06-28T10:26:00Z"/>
                <w:rFonts w:ascii="Calibri" w:hAnsi="Calibri" w:cs="Calibri"/>
                <w:sz w:val="22"/>
                <w:szCs w:val="22"/>
                <w:rPrChange w:id="1234" w:author="Microsoft Office User" w:date="2019-06-28T10:27:00Z">
                  <w:rPr>
                    <w:ins w:id="1235" w:author="Microsoft Office User" w:date="2019-06-28T10:26:00Z"/>
                    <w:rFonts w:ascii="Calibri" w:hAnsi="Calibri" w:cs="Calibri"/>
                    <w:sz w:val="22"/>
                    <w:szCs w:val="22"/>
                  </w:rPr>
                </w:rPrChange>
              </w:rPr>
            </w:pPr>
            <w:proofErr w:type="spellStart"/>
            <w:proofErr w:type="gramStart"/>
            <w:ins w:id="1236" w:author="Microsoft Office User" w:date="2019-06-28T10:26:00Z">
              <w:r w:rsidRPr="00D8587D">
                <w:rPr>
                  <w:rFonts w:ascii="Times" w:hAnsi="Times" w:cs="Calibri"/>
                  <w:color w:val="000000"/>
                  <w:sz w:val="20"/>
                  <w:szCs w:val="20"/>
                </w:rPr>
                <w:t>com.flashlighttr</w:t>
              </w:r>
              <w:proofErr w:type="spellEnd"/>
              <w:proofErr w:type="gramEnd"/>
            </w:ins>
          </w:p>
        </w:tc>
        <w:tc>
          <w:tcPr>
            <w:tcW w:w="992"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Change w:id="1237" w:author="Microsoft Office User" w:date="2019-06-28T10:27:00Z">
              <w:tcPr>
                <w:tcW w:w="1984"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tcPrChange>
          </w:tcPr>
          <w:p w14:paraId="2492DCD8" w14:textId="77777777" w:rsidR="00D8587D" w:rsidRPr="00D8587D" w:rsidRDefault="00D8587D" w:rsidP="00D8587D">
            <w:pPr>
              <w:rPr>
                <w:ins w:id="1238" w:author="Microsoft Office User" w:date="2019-06-28T10:26:00Z"/>
                <w:rFonts w:ascii="Calibri" w:hAnsi="Calibri" w:cs="Calibri"/>
                <w:sz w:val="22"/>
                <w:szCs w:val="22"/>
                <w:rPrChange w:id="1239" w:author="Microsoft Office User" w:date="2019-06-28T10:27:00Z">
                  <w:rPr>
                    <w:ins w:id="1240" w:author="Microsoft Office User" w:date="2019-06-28T10:26:00Z"/>
                    <w:rFonts w:ascii="Calibri" w:hAnsi="Calibri" w:cs="Calibri"/>
                    <w:sz w:val="22"/>
                    <w:szCs w:val="22"/>
                  </w:rPr>
                </w:rPrChange>
              </w:rPr>
            </w:pPr>
            <w:ins w:id="1241" w:author="Microsoft Office User" w:date="2019-06-28T10:26:00Z">
              <w:r w:rsidRPr="00D8587D">
                <w:rPr>
                  <w:rFonts w:ascii="Times" w:hAnsi="Times" w:cs="Calibri"/>
                  <w:color w:val="333333"/>
                  <w:sz w:val="20"/>
                  <w:szCs w:val="20"/>
                  <w:rPrChange w:id="1242" w:author="Microsoft Office User" w:date="2019-06-28T10:27:00Z">
                    <w:rPr>
                      <w:rFonts w:ascii="Times" w:hAnsi="Times" w:cs="Calibri"/>
                      <w:color w:val="333333"/>
                      <w:sz w:val="20"/>
                      <w:szCs w:val="20"/>
                    </w:rPr>
                  </w:rPrChange>
                </w:rPr>
                <w:t>10+</w:t>
              </w:r>
            </w:ins>
          </w:p>
        </w:tc>
      </w:tr>
    </w:tbl>
    <w:p w14:paraId="7301DC62" w14:textId="77777777" w:rsidR="00D8587D" w:rsidRPr="00D8587D" w:rsidRDefault="00D8587D" w:rsidP="00D8587D">
      <w:pPr>
        <w:rPr>
          <w:ins w:id="1243" w:author="Microsoft Office User" w:date="2019-06-28T10:26:00Z"/>
          <w:rFonts w:ascii="Calibri" w:hAnsi="Calibri" w:cs="Calibri"/>
          <w:color w:val="000000"/>
          <w:sz w:val="22"/>
          <w:szCs w:val="22"/>
        </w:rPr>
      </w:pPr>
      <w:ins w:id="1244" w:author="Microsoft Office User" w:date="2019-06-28T10:26:00Z">
        <w:r w:rsidRPr="00D8587D">
          <w:rPr>
            <w:rFonts w:ascii="Times" w:hAnsi="Times" w:cs="Calibri"/>
            <w:color w:val="000000"/>
            <w:sz w:val="22"/>
            <w:szCs w:val="22"/>
          </w:rPr>
          <w:t> </w:t>
        </w:r>
      </w:ins>
    </w:p>
    <w:p w14:paraId="793E808F" w14:textId="77777777" w:rsidR="00CF7B74" w:rsidRDefault="00CF7B74" w:rsidP="00CF7B74">
      <w:pPr>
        <w:rPr>
          <w:rFonts w:eastAsia="SimSun"/>
          <w:color w:val="000000"/>
          <w:szCs w:val="22"/>
        </w:rPr>
      </w:pPr>
    </w:p>
    <w:p w14:paraId="6DD6E77B" w14:textId="77777777" w:rsidR="00CF7B74" w:rsidRDefault="00CF7B74" w:rsidP="00CF7B74">
      <w:pPr>
        <w:rPr>
          <w:rFonts w:eastAsia="SimSun"/>
          <w:color w:val="000000"/>
          <w:szCs w:val="22"/>
        </w:rPr>
      </w:pPr>
    </w:p>
    <w:p w14:paraId="687B4B7F" w14:textId="77777777" w:rsidR="00CF7B74" w:rsidRDefault="00CF7B74" w:rsidP="00CF7B74">
      <w:pPr>
        <w:rPr>
          <w:rFonts w:eastAsia="SimSun"/>
          <w:color w:val="000000"/>
          <w:szCs w:val="22"/>
        </w:rPr>
      </w:pPr>
    </w:p>
    <w:p w14:paraId="5D0C440A" w14:textId="77777777" w:rsidR="00CF7B74" w:rsidRDefault="00CF7B74" w:rsidP="00CF7B74">
      <w:pPr>
        <w:rPr>
          <w:rFonts w:eastAsia="SimSun"/>
          <w:color w:val="000000"/>
          <w:szCs w:val="22"/>
        </w:rPr>
      </w:pPr>
    </w:p>
    <w:p w14:paraId="3A9B2BF8" w14:textId="77777777" w:rsidR="00CF7B74" w:rsidRDefault="00CF7B74" w:rsidP="00CF7B74">
      <w:pPr>
        <w:rPr>
          <w:rFonts w:eastAsia="SimSun"/>
          <w:color w:val="000000"/>
          <w:szCs w:val="22"/>
        </w:rPr>
      </w:pPr>
      <w:r>
        <w:rPr>
          <w:rFonts w:eastAsia="SimSun"/>
          <w:color w:val="000000"/>
          <w:szCs w:val="22"/>
        </w:rPr>
        <w:t>C2:</w:t>
      </w:r>
    </w:p>
    <w:tbl>
      <w:tblPr>
        <w:tblStyle w:val="TableGrid"/>
        <w:tblW w:w="0" w:type="auto"/>
        <w:tblLook w:val="04A0" w:firstRow="1" w:lastRow="0" w:firstColumn="1" w:lastColumn="0" w:noHBand="0" w:noVBand="1"/>
      </w:tblPr>
      <w:tblGrid>
        <w:gridCol w:w="9350"/>
      </w:tblGrid>
      <w:tr w:rsidR="00CF7B74" w14:paraId="0EBDCF62" w14:textId="77777777" w:rsidTr="00E52D63">
        <w:tc>
          <w:tcPr>
            <w:tcW w:w="9350" w:type="dxa"/>
          </w:tcPr>
          <w:p w14:paraId="6DF297FE" w14:textId="77777777" w:rsidR="00CF7B74" w:rsidRDefault="00CF7B74" w:rsidP="00E52D63">
            <w:pPr>
              <w:rPr>
                <w:rFonts w:eastAsia="SimSun"/>
                <w:color w:val="000000"/>
                <w:szCs w:val="22"/>
              </w:rPr>
            </w:pPr>
            <w:r w:rsidRPr="004F692A">
              <w:rPr>
                <w:rFonts w:eastAsia="SimSun"/>
                <w:color w:val="000000"/>
                <w:szCs w:val="22"/>
              </w:rPr>
              <w:t>h</w:t>
            </w:r>
            <w:r>
              <w:rPr>
                <w:rFonts w:eastAsia="SimSun"/>
                <w:color w:val="000000"/>
                <w:szCs w:val="22"/>
              </w:rPr>
              <w:t>xx</w:t>
            </w:r>
            <w:r w:rsidRPr="004F692A">
              <w:rPr>
                <w:rFonts w:eastAsia="SimSun"/>
                <w:color w:val="000000"/>
                <w:szCs w:val="22"/>
              </w:rPr>
              <w:t>p://marksteylor.us/</w:t>
            </w:r>
          </w:p>
        </w:tc>
      </w:tr>
      <w:tr w:rsidR="00CF7B74" w14:paraId="28AC64AA" w14:textId="77777777" w:rsidTr="00E52D63">
        <w:tc>
          <w:tcPr>
            <w:tcW w:w="9350" w:type="dxa"/>
          </w:tcPr>
          <w:p w14:paraId="22C9897E" w14:textId="77777777" w:rsidR="00CF7B74" w:rsidRDefault="00CF7B74" w:rsidP="00E52D63">
            <w:pPr>
              <w:rPr>
                <w:rFonts w:eastAsia="SimSun"/>
                <w:color w:val="000000"/>
                <w:szCs w:val="22"/>
              </w:rPr>
            </w:pPr>
            <w:r w:rsidRPr="004F692A">
              <w:rPr>
                <w:rFonts w:eastAsia="SimSun"/>
                <w:color w:val="000000"/>
                <w:szCs w:val="22"/>
              </w:rPr>
              <w:t>h</w:t>
            </w:r>
            <w:r>
              <w:rPr>
                <w:rFonts w:eastAsia="SimSun"/>
                <w:color w:val="000000"/>
                <w:szCs w:val="22"/>
              </w:rPr>
              <w:t>xx</w:t>
            </w:r>
            <w:r w:rsidRPr="004F692A">
              <w:rPr>
                <w:rFonts w:eastAsia="SimSun"/>
                <w:color w:val="000000"/>
                <w:szCs w:val="22"/>
              </w:rPr>
              <w:t>p://ktosdelaetskrintotpidor.com</w:t>
            </w:r>
          </w:p>
        </w:tc>
      </w:tr>
      <w:tr w:rsidR="00CF7B74" w14:paraId="79C427EC" w14:textId="77777777" w:rsidTr="00E52D63">
        <w:tc>
          <w:tcPr>
            <w:tcW w:w="9350" w:type="dxa"/>
          </w:tcPr>
          <w:p w14:paraId="789EA8F1" w14:textId="77777777" w:rsidR="00CF7B74" w:rsidRDefault="00CF7B74" w:rsidP="00E52D63">
            <w:pPr>
              <w:rPr>
                <w:rFonts w:eastAsia="SimSun"/>
                <w:color w:val="000000"/>
                <w:szCs w:val="22"/>
              </w:rPr>
            </w:pPr>
            <w:r w:rsidRPr="00BD66CD">
              <w:rPr>
                <w:bCs/>
                <w:color w:val="000000" w:themeColor="text1"/>
                <w:szCs w:val="22"/>
              </w:rPr>
              <w:t>h</w:t>
            </w:r>
            <w:r>
              <w:rPr>
                <w:bCs/>
                <w:color w:val="000000" w:themeColor="text1"/>
                <w:szCs w:val="22"/>
              </w:rPr>
              <w:t>xx</w:t>
            </w:r>
            <w:r w:rsidRPr="00BD66CD">
              <w:rPr>
                <w:bCs/>
                <w:color w:val="000000" w:themeColor="text1"/>
                <w:szCs w:val="22"/>
              </w:rPr>
              <w:t>p://sositehuypidarasi.com</w:t>
            </w:r>
          </w:p>
        </w:tc>
      </w:tr>
      <w:tr w:rsidR="00CF7B74" w14:paraId="2EAEAD51" w14:textId="77777777" w:rsidTr="00E52D63">
        <w:tc>
          <w:tcPr>
            <w:tcW w:w="9350" w:type="dxa"/>
          </w:tcPr>
          <w:p w14:paraId="753C8B08" w14:textId="77777777" w:rsidR="00CF7B74" w:rsidRDefault="00CF7B74" w:rsidP="00E52D63">
            <w:pPr>
              <w:rPr>
                <w:rFonts w:eastAsia="SimSun"/>
                <w:color w:val="000000"/>
                <w:szCs w:val="22"/>
              </w:rPr>
            </w:pPr>
            <w:r w:rsidRPr="004F692A">
              <w:rPr>
                <w:rFonts w:eastAsia="SimSun"/>
                <w:color w:val="000000"/>
                <w:szCs w:val="22"/>
              </w:rPr>
              <w:t>h</w:t>
            </w:r>
            <w:r>
              <w:rPr>
                <w:rFonts w:eastAsia="SimSun"/>
                <w:color w:val="000000"/>
                <w:szCs w:val="22"/>
              </w:rPr>
              <w:t>xx</w:t>
            </w:r>
            <w:r w:rsidRPr="004F692A">
              <w:rPr>
                <w:rFonts w:eastAsia="SimSun"/>
                <w:color w:val="000000"/>
                <w:szCs w:val="22"/>
              </w:rPr>
              <w:t>ps://t.me/unite11</w:t>
            </w:r>
          </w:p>
        </w:tc>
      </w:tr>
      <w:tr w:rsidR="00CF7B74" w14:paraId="53C977BA" w14:textId="77777777" w:rsidTr="00E52D63">
        <w:tc>
          <w:tcPr>
            <w:tcW w:w="9350" w:type="dxa"/>
          </w:tcPr>
          <w:p w14:paraId="7E3BB631" w14:textId="77777777" w:rsidR="00CF7B74" w:rsidRDefault="00CF7B74" w:rsidP="00E52D63">
            <w:pPr>
              <w:rPr>
                <w:rFonts w:eastAsia="SimSun"/>
                <w:color w:val="000000"/>
                <w:szCs w:val="22"/>
              </w:rPr>
            </w:pPr>
            <w:r w:rsidRPr="00A25F7F">
              <w:rPr>
                <w:bCs/>
                <w:color w:val="000000" w:themeColor="text1"/>
                <w:szCs w:val="22"/>
              </w:rPr>
              <w:t>h</w:t>
            </w:r>
            <w:r>
              <w:rPr>
                <w:bCs/>
                <w:color w:val="000000" w:themeColor="text1"/>
                <w:szCs w:val="22"/>
              </w:rPr>
              <w:t>xx</w:t>
            </w:r>
            <w:r w:rsidRPr="00A25F7F">
              <w:rPr>
                <w:bCs/>
                <w:color w:val="000000" w:themeColor="text1"/>
                <w:szCs w:val="22"/>
              </w:rPr>
              <w:t>p://demo.website.com/</w:t>
            </w:r>
          </w:p>
        </w:tc>
      </w:tr>
      <w:tr w:rsidR="00CF7B74" w14:paraId="533933E2" w14:textId="77777777" w:rsidTr="00E52D63">
        <w:tc>
          <w:tcPr>
            <w:tcW w:w="9350" w:type="dxa"/>
          </w:tcPr>
          <w:p w14:paraId="7302F335" w14:textId="77777777" w:rsidR="00CF7B74" w:rsidRDefault="00CF7B74" w:rsidP="00E52D63">
            <w:pPr>
              <w:rPr>
                <w:rFonts w:eastAsia="SimSun"/>
                <w:color w:val="000000"/>
                <w:szCs w:val="22"/>
              </w:rPr>
            </w:pPr>
            <w:r w:rsidRPr="00A25F7F">
              <w:rPr>
                <w:bCs/>
                <w:color w:val="000000" w:themeColor="text1"/>
                <w:szCs w:val="22"/>
              </w:rPr>
              <w:t>h</w:t>
            </w:r>
            <w:r>
              <w:rPr>
                <w:bCs/>
                <w:color w:val="000000" w:themeColor="text1"/>
                <w:szCs w:val="22"/>
              </w:rPr>
              <w:t>xx</w:t>
            </w:r>
            <w:r w:rsidRPr="00A25F7F">
              <w:rPr>
                <w:bCs/>
                <w:color w:val="000000" w:themeColor="text1"/>
                <w:szCs w:val="22"/>
              </w:rPr>
              <w:t>ps://t.me/newpaparoni</w:t>
            </w:r>
          </w:p>
        </w:tc>
      </w:tr>
      <w:tr w:rsidR="00CF7B74" w14:paraId="0DF9C627" w14:textId="77777777" w:rsidTr="00E52D63">
        <w:tc>
          <w:tcPr>
            <w:tcW w:w="9350" w:type="dxa"/>
          </w:tcPr>
          <w:p w14:paraId="54885A37" w14:textId="77777777" w:rsidR="00CF7B74" w:rsidRPr="007854F4" w:rsidRDefault="00CF7B74" w:rsidP="00E52D63">
            <w:pPr>
              <w:rPr>
                <w:rFonts w:eastAsia="SimSun"/>
                <w:color w:val="000000"/>
                <w:szCs w:val="22"/>
              </w:rPr>
            </w:pPr>
            <w:r w:rsidRPr="006D41A5">
              <w:rPr>
                <w:rFonts w:eastAsia="SimSun"/>
                <w:color w:val="000000"/>
                <w:szCs w:val="22"/>
              </w:rPr>
              <w:t>h</w:t>
            </w:r>
            <w:r>
              <w:rPr>
                <w:rFonts w:eastAsia="SimSun"/>
                <w:color w:val="000000"/>
                <w:szCs w:val="22"/>
              </w:rPr>
              <w:t>xx</w:t>
            </w:r>
            <w:r w:rsidRPr="006D41A5">
              <w:rPr>
                <w:rFonts w:eastAsia="SimSun"/>
                <w:color w:val="000000"/>
                <w:szCs w:val="22"/>
              </w:rPr>
              <w:t>ps://twitter.com/qweqweqwe</w:t>
            </w:r>
          </w:p>
        </w:tc>
      </w:tr>
      <w:tr w:rsidR="00CF7B74" w14:paraId="4B27C81D" w14:textId="77777777" w:rsidTr="00E52D63">
        <w:tc>
          <w:tcPr>
            <w:tcW w:w="9350" w:type="dxa"/>
          </w:tcPr>
          <w:p w14:paraId="4233754C" w14:textId="77777777" w:rsidR="00CF7B74" w:rsidRPr="006D41A5" w:rsidRDefault="00CF7B74" w:rsidP="00E52D63">
            <w:pPr>
              <w:rPr>
                <w:rFonts w:eastAsia="SimSun"/>
                <w:color w:val="000000"/>
                <w:szCs w:val="22"/>
              </w:rPr>
            </w:pPr>
            <w:r w:rsidRPr="006D41A5">
              <w:rPr>
                <w:rFonts w:eastAsia="SimSun"/>
                <w:color w:val="000000"/>
                <w:szCs w:val="22"/>
              </w:rPr>
              <w:t>h</w:t>
            </w:r>
            <w:r>
              <w:rPr>
                <w:rFonts w:eastAsia="SimSun"/>
                <w:color w:val="000000"/>
                <w:szCs w:val="22"/>
              </w:rPr>
              <w:t>xx</w:t>
            </w:r>
            <w:r w:rsidRPr="006D41A5">
              <w:rPr>
                <w:rFonts w:eastAsia="SimSun"/>
                <w:color w:val="000000"/>
                <w:szCs w:val="22"/>
              </w:rPr>
              <w:t>ps://</w:t>
            </w:r>
            <w:r w:rsidRPr="00231924">
              <w:rPr>
                <w:rFonts w:eastAsia="SimSun"/>
                <w:color w:val="000000"/>
                <w:szCs w:val="22"/>
              </w:rPr>
              <w:t>www.chatony.me</w:t>
            </w:r>
          </w:p>
        </w:tc>
      </w:tr>
      <w:tr w:rsidR="00CF7B74" w14:paraId="17EC5811" w14:textId="77777777" w:rsidTr="00E52D63">
        <w:tc>
          <w:tcPr>
            <w:tcW w:w="9350" w:type="dxa"/>
          </w:tcPr>
          <w:p w14:paraId="5034E2C4" w14:textId="77777777" w:rsidR="00CF7B74" w:rsidRPr="006D41A5" w:rsidRDefault="00CF7B74" w:rsidP="00E52D63">
            <w:pPr>
              <w:rPr>
                <w:rFonts w:eastAsia="SimSun"/>
                <w:color w:val="000000"/>
                <w:szCs w:val="22"/>
              </w:rPr>
            </w:pPr>
            <w:r w:rsidRPr="006D41A5">
              <w:rPr>
                <w:rFonts w:eastAsia="SimSun"/>
                <w:color w:val="000000"/>
                <w:szCs w:val="22"/>
              </w:rPr>
              <w:t>h</w:t>
            </w:r>
            <w:r>
              <w:rPr>
                <w:rFonts w:eastAsia="SimSun"/>
                <w:color w:val="000000"/>
                <w:szCs w:val="22"/>
              </w:rPr>
              <w:t>xx</w:t>
            </w:r>
            <w:r w:rsidRPr="006D41A5">
              <w:rPr>
                <w:rFonts w:eastAsia="SimSun"/>
                <w:color w:val="000000"/>
                <w:szCs w:val="22"/>
              </w:rPr>
              <w:t>ps://</w:t>
            </w:r>
            <w:r w:rsidRPr="00231924">
              <w:rPr>
                <w:rFonts w:eastAsia="SimSun"/>
                <w:color w:val="000000"/>
                <w:szCs w:val="22"/>
              </w:rPr>
              <w:t>playclints1.space</w:t>
            </w:r>
          </w:p>
        </w:tc>
      </w:tr>
      <w:tr w:rsidR="00CF7B74" w14:paraId="20539630" w14:textId="77777777" w:rsidTr="00E52D63">
        <w:tc>
          <w:tcPr>
            <w:tcW w:w="9350" w:type="dxa"/>
          </w:tcPr>
          <w:p w14:paraId="60FB3600" w14:textId="77777777" w:rsidR="00CF7B74" w:rsidRPr="006D41A5" w:rsidRDefault="00CF7B74" w:rsidP="00E52D63">
            <w:pPr>
              <w:rPr>
                <w:rFonts w:eastAsia="SimSun"/>
                <w:color w:val="000000"/>
                <w:szCs w:val="22"/>
              </w:rPr>
            </w:pPr>
            <w:r w:rsidRPr="006D41A5">
              <w:rPr>
                <w:rFonts w:eastAsia="SimSun"/>
                <w:color w:val="000000"/>
                <w:szCs w:val="22"/>
              </w:rPr>
              <w:t>h</w:t>
            </w:r>
            <w:r>
              <w:rPr>
                <w:rFonts w:eastAsia="SimSun"/>
                <w:color w:val="000000"/>
                <w:szCs w:val="22"/>
              </w:rPr>
              <w:t>xx</w:t>
            </w:r>
            <w:r w:rsidRPr="006D41A5">
              <w:rPr>
                <w:rFonts w:eastAsia="SimSun"/>
                <w:color w:val="000000"/>
                <w:szCs w:val="22"/>
              </w:rPr>
              <w:t>ps://</w:t>
            </w:r>
            <w:r w:rsidRPr="00231924">
              <w:rPr>
                <w:rFonts w:eastAsia="SimSun"/>
                <w:color w:val="000000"/>
                <w:szCs w:val="22"/>
              </w:rPr>
              <w:t>blackleaf.top</w:t>
            </w:r>
          </w:p>
        </w:tc>
      </w:tr>
      <w:tr w:rsidR="00CF7B74" w14:paraId="68A5E566" w14:textId="77777777" w:rsidTr="00E52D63">
        <w:tc>
          <w:tcPr>
            <w:tcW w:w="9350" w:type="dxa"/>
          </w:tcPr>
          <w:p w14:paraId="41B57067" w14:textId="77777777" w:rsidR="00CF7B74" w:rsidRPr="006D41A5" w:rsidRDefault="00CF7B74" w:rsidP="00E52D63">
            <w:pPr>
              <w:rPr>
                <w:rFonts w:eastAsia="SimSun"/>
                <w:color w:val="000000"/>
                <w:szCs w:val="22"/>
              </w:rPr>
            </w:pPr>
            <w:r w:rsidRPr="00231924">
              <w:rPr>
                <w:rFonts w:eastAsia="SimSun"/>
                <w:color w:val="000000"/>
                <w:szCs w:val="22"/>
              </w:rPr>
              <w:t>h</w:t>
            </w:r>
            <w:r>
              <w:rPr>
                <w:rFonts w:eastAsia="SimSun"/>
                <w:color w:val="000000"/>
                <w:szCs w:val="22"/>
              </w:rPr>
              <w:t>xx</w:t>
            </w:r>
            <w:r w:rsidRPr="00231924">
              <w:rPr>
                <w:rFonts w:eastAsia="SimSun"/>
                <w:color w:val="000000"/>
                <w:szCs w:val="22"/>
              </w:rPr>
              <w:t>ps://lskbfidsbvkjsfgakfjsdffsdfupdate.net/o1o/a16.php</w:t>
            </w:r>
          </w:p>
        </w:tc>
      </w:tr>
      <w:tr w:rsidR="00CF7B74" w14:paraId="24855EAC" w14:textId="77777777" w:rsidTr="00E52D63">
        <w:tc>
          <w:tcPr>
            <w:tcW w:w="9350" w:type="dxa"/>
          </w:tcPr>
          <w:p w14:paraId="3F5E6CEC" w14:textId="77777777" w:rsidR="00CF7B74" w:rsidRPr="006D41A5" w:rsidRDefault="00CF7B74" w:rsidP="00E52D63">
            <w:pPr>
              <w:rPr>
                <w:rFonts w:eastAsia="SimSun"/>
                <w:color w:val="000000"/>
                <w:szCs w:val="22"/>
              </w:rPr>
            </w:pPr>
            <w:r w:rsidRPr="006D41A5">
              <w:rPr>
                <w:rFonts w:eastAsia="SimSun"/>
                <w:color w:val="000000"/>
                <w:szCs w:val="22"/>
              </w:rPr>
              <w:t>h</w:t>
            </w:r>
            <w:r>
              <w:rPr>
                <w:rFonts w:eastAsia="SimSun"/>
                <w:color w:val="000000"/>
                <w:szCs w:val="22"/>
              </w:rPr>
              <w:t>xx</w:t>
            </w:r>
            <w:r w:rsidRPr="006D41A5">
              <w:rPr>
                <w:rFonts w:eastAsia="SimSun"/>
                <w:color w:val="000000"/>
                <w:szCs w:val="22"/>
              </w:rPr>
              <w:t>ps://</w:t>
            </w:r>
            <w:r w:rsidRPr="00231924">
              <w:rPr>
                <w:rFonts w:eastAsia="SimSun"/>
                <w:color w:val="000000"/>
                <w:szCs w:val="22"/>
              </w:rPr>
              <w:t>firstdoxed.space</w:t>
            </w:r>
          </w:p>
        </w:tc>
      </w:tr>
      <w:tr w:rsidR="00CF7B74" w14:paraId="73DF6ACB" w14:textId="77777777" w:rsidTr="00E52D63">
        <w:tc>
          <w:tcPr>
            <w:tcW w:w="9350" w:type="dxa"/>
          </w:tcPr>
          <w:p w14:paraId="2B8DA428" w14:textId="77777777" w:rsidR="00CF7B74" w:rsidRPr="006D41A5" w:rsidRDefault="00CF7B74" w:rsidP="00E52D63">
            <w:pPr>
              <w:rPr>
                <w:rFonts w:eastAsia="SimSun"/>
                <w:color w:val="000000"/>
                <w:szCs w:val="22"/>
              </w:rPr>
            </w:pPr>
            <w:r w:rsidRPr="006D41A5">
              <w:rPr>
                <w:rFonts w:eastAsia="SimSun"/>
                <w:color w:val="000000"/>
                <w:szCs w:val="22"/>
              </w:rPr>
              <w:t>h</w:t>
            </w:r>
            <w:r>
              <w:rPr>
                <w:rFonts w:eastAsia="SimSun"/>
                <w:color w:val="000000"/>
                <w:szCs w:val="22"/>
              </w:rPr>
              <w:t>xx</w:t>
            </w:r>
            <w:r w:rsidRPr="006D41A5">
              <w:rPr>
                <w:rFonts w:eastAsia="SimSun"/>
                <w:color w:val="000000"/>
                <w:szCs w:val="22"/>
              </w:rPr>
              <w:t>ps://</w:t>
            </w:r>
            <w:r w:rsidRPr="00231924">
              <w:rPr>
                <w:rFonts w:eastAsia="SimSun"/>
                <w:color w:val="000000"/>
                <w:szCs w:val="22"/>
              </w:rPr>
              <w:t>sositehuypidarasi.com</w:t>
            </w:r>
          </w:p>
        </w:tc>
      </w:tr>
      <w:tr w:rsidR="00CF7B74" w14:paraId="6D5D16D5" w14:textId="77777777" w:rsidTr="00E52D63">
        <w:tc>
          <w:tcPr>
            <w:tcW w:w="9350" w:type="dxa"/>
          </w:tcPr>
          <w:p w14:paraId="5D10ECE6" w14:textId="77777777" w:rsidR="00CF7B74" w:rsidRPr="006D41A5" w:rsidRDefault="00CF7B74" w:rsidP="00E52D63">
            <w:pPr>
              <w:rPr>
                <w:rFonts w:eastAsia="SimSun"/>
                <w:color w:val="000000"/>
                <w:szCs w:val="22"/>
              </w:rPr>
            </w:pPr>
            <w:r w:rsidRPr="006D41A5">
              <w:rPr>
                <w:rFonts w:eastAsia="SimSun"/>
                <w:color w:val="000000"/>
                <w:szCs w:val="22"/>
              </w:rPr>
              <w:t>h</w:t>
            </w:r>
            <w:r>
              <w:rPr>
                <w:rFonts w:eastAsia="SimSun"/>
                <w:color w:val="000000"/>
                <w:szCs w:val="22"/>
              </w:rPr>
              <w:t>xx</w:t>
            </w:r>
            <w:r w:rsidRPr="006D41A5">
              <w:rPr>
                <w:rFonts w:eastAsia="SimSun"/>
                <w:color w:val="000000"/>
                <w:szCs w:val="22"/>
              </w:rPr>
              <w:t>ps://</w:t>
            </w:r>
            <w:r w:rsidRPr="00231924">
              <w:rPr>
                <w:rFonts w:eastAsia="SimSun"/>
                <w:color w:val="000000"/>
                <w:szCs w:val="22"/>
              </w:rPr>
              <w:t>ndudetto.top</w:t>
            </w:r>
          </w:p>
        </w:tc>
      </w:tr>
      <w:tr w:rsidR="00C854C8" w14:paraId="18FC0640" w14:textId="77777777" w:rsidTr="00E52D63">
        <w:trPr>
          <w:ins w:id="1245" w:author="Microsoft Office User" w:date="2019-06-28T10:11:00Z"/>
        </w:trPr>
        <w:tc>
          <w:tcPr>
            <w:tcW w:w="9350" w:type="dxa"/>
          </w:tcPr>
          <w:p w14:paraId="6CD3EB70" w14:textId="1A842C52" w:rsidR="00C854C8" w:rsidRPr="00C854C8" w:rsidRDefault="00C854C8" w:rsidP="00E52D63">
            <w:pPr>
              <w:rPr>
                <w:ins w:id="1246" w:author="Microsoft Office User" w:date="2019-06-28T10:11:00Z"/>
                <w:rPrChange w:id="1247" w:author="Microsoft Office User" w:date="2019-06-28T10:11:00Z">
                  <w:rPr>
                    <w:ins w:id="1248" w:author="Microsoft Office User" w:date="2019-06-28T10:11:00Z"/>
                    <w:rFonts w:eastAsia="SimSun"/>
                    <w:color w:val="000000"/>
                    <w:szCs w:val="22"/>
                  </w:rPr>
                </w:rPrChange>
              </w:rPr>
            </w:pPr>
            <w:ins w:id="1249" w:author="Microsoft Office User" w:date="2019-06-28T10:11:00Z">
              <w:r>
                <w:rPr>
                  <w:rFonts w:ascii="Helvetica Neue" w:hAnsi="Helvetica Neue"/>
                  <w:color w:val="333333"/>
                  <w:sz w:val="20"/>
                  <w:szCs w:val="20"/>
                  <w:shd w:val="clear" w:color="auto" w:fill="FFFFFF"/>
                </w:rPr>
                <w:t>hxxps://lskbfidsbvkjsfgakfjsdffsdfupdate.net</w:t>
              </w:r>
            </w:ins>
          </w:p>
        </w:tc>
      </w:tr>
      <w:tr w:rsidR="00C854C8" w14:paraId="0F2AD7CC" w14:textId="77777777" w:rsidTr="00E52D63">
        <w:trPr>
          <w:ins w:id="1250" w:author="Microsoft Office User" w:date="2019-06-28T10:12:00Z"/>
        </w:trPr>
        <w:tc>
          <w:tcPr>
            <w:tcW w:w="9350" w:type="dxa"/>
          </w:tcPr>
          <w:p w14:paraId="610B723F" w14:textId="75284847" w:rsidR="00C854C8" w:rsidRDefault="00C854C8" w:rsidP="00E52D63">
            <w:pPr>
              <w:rPr>
                <w:ins w:id="1251" w:author="Microsoft Office User" w:date="2019-06-28T10:12:00Z"/>
                <w:rFonts w:ascii="Helvetica Neue" w:hAnsi="Helvetica Neue"/>
                <w:color w:val="333333"/>
                <w:sz w:val="20"/>
                <w:szCs w:val="20"/>
                <w:shd w:val="clear" w:color="auto" w:fill="FFFFFF"/>
              </w:rPr>
            </w:pPr>
            <w:ins w:id="1252" w:author="Microsoft Office User" w:date="2019-06-28T10:12:00Z">
              <w:r>
                <w:rPr>
                  <w:rFonts w:ascii="Helvetica Neue" w:hAnsi="Helvetica Neue"/>
                  <w:color w:val="333333"/>
                  <w:sz w:val="20"/>
                  <w:szCs w:val="20"/>
                  <w:shd w:val="clear" w:color="auto" w:fill="FFFFFF"/>
                </w:rPr>
                <w:t>hxx</w:t>
              </w:r>
              <w:r w:rsidRPr="00C854C8">
                <w:rPr>
                  <w:rFonts w:ascii="Helvetica Neue" w:hAnsi="Helvetica Neue"/>
                  <w:color w:val="333333"/>
                  <w:sz w:val="20"/>
                  <w:szCs w:val="20"/>
                  <w:shd w:val="clear" w:color="auto" w:fill="FFFFFF"/>
                </w:rPr>
                <w:t>ps://t.me/thethe123</w:t>
              </w:r>
            </w:ins>
          </w:p>
        </w:tc>
      </w:tr>
    </w:tbl>
    <w:p w14:paraId="2741DD12" w14:textId="77777777" w:rsidR="00CF7B74" w:rsidRDefault="00CF7B74" w:rsidP="00CF7B74">
      <w:pPr>
        <w:rPr>
          <w:rFonts w:eastAsia="SimSun"/>
          <w:color w:val="000000"/>
          <w:szCs w:val="22"/>
        </w:rPr>
      </w:pPr>
    </w:p>
    <w:p w14:paraId="24CAC066" w14:textId="77777777" w:rsidR="00CF7B74" w:rsidRDefault="00CF7B74" w:rsidP="00CF7B74">
      <w:pPr>
        <w:rPr>
          <w:rFonts w:eastAsia="SimSun"/>
          <w:color w:val="000000"/>
          <w:szCs w:val="22"/>
        </w:rPr>
      </w:pPr>
    </w:p>
    <w:p w14:paraId="1143E020" w14:textId="7079D03D" w:rsidR="00CF7B74" w:rsidDel="002C38ED" w:rsidRDefault="00CF7B74" w:rsidP="00CF7B74">
      <w:pPr>
        <w:rPr>
          <w:del w:id="1253" w:author="John Estialbo (AV-PH)" w:date="2019-06-26T16:41:00Z"/>
          <w:rFonts w:eastAsia="SimSun"/>
          <w:color w:val="000000"/>
          <w:szCs w:val="22"/>
        </w:rPr>
      </w:pPr>
      <w:del w:id="1254" w:author="John Estialbo (AV-PH)" w:date="2019-06-26T16:41:00Z">
        <w:r w:rsidRPr="007B0D82" w:rsidDel="002C38ED">
          <w:rPr>
            <w:rFonts w:eastAsia="SimSun"/>
            <w:color w:val="000000"/>
            <w:szCs w:val="22"/>
          </w:rPr>
          <w:delText>MITRE ATT&amp;CK techniques</w:delText>
        </w:r>
      </w:del>
    </w:p>
    <w:tbl>
      <w:tblPr>
        <w:tblStyle w:val="TableGrid"/>
        <w:tblW w:w="0" w:type="auto"/>
        <w:tblLook w:val="04A0" w:firstRow="1" w:lastRow="0" w:firstColumn="1" w:lastColumn="0" w:noHBand="0" w:noVBand="1"/>
      </w:tblPr>
      <w:tblGrid>
        <w:gridCol w:w="1772"/>
        <w:gridCol w:w="791"/>
        <w:gridCol w:w="2563"/>
        <w:gridCol w:w="4224"/>
      </w:tblGrid>
      <w:tr w:rsidR="00CF7B74" w:rsidRPr="00FE1CD4" w:rsidDel="002C38ED" w14:paraId="19B3839F" w14:textId="2D9D821F" w:rsidTr="00E52D63">
        <w:trPr>
          <w:del w:id="1255" w:author="John Estialbo (AV-PH)" w:date="2019-06-26T16:41:00Z"/>
        </w:trPr>
        <w:tc>
          <w:tcPr>
            <w:tcW w:w="1838" w:type="dxa"/>
          </w:tcPr>
          <w:p w14:paraId="73F9E1A5" w14:textId="2A6A1D42" w:rsidR="00CF7B74" w:rsidRPr="00723F58" w:rsidDel="002C38ED" w:rsidRDefault="00CF7B74" w:rsidP="00E52D63">
            <w:pPr>
              <w:jc w:val="center"/>
              <w:rPr>
                <w:del w:id="1256" w:author="John Estialbo (AV-PH)" w:date="2019-06-26T16:41:00Z"/>
                <w:color w:val="000000" w:themeColor="text1"/>
                <w:sz w:val="22"/>
                <w:szCs w:val="22"/>
              </w:rPr>
            </w:pPr>
            <w:del w:id="1257" w:author="John Estialbo (AV-PH)" w:date="2019-06-26T16:41:00Z">
              <w:r w:rsidRPr="00723F58" w:rsidDel="002C38ED">
                <w:rPr>
                  <w:rStyle w:val="Strong"/>
                  <w:color w:val="000000" w:themeColor="text1"/>
                  <w:sz w:val="22"/>
                  <w:szCs w:val="22"/>
                </w:rPr>
                <w:delText>Tactic</w:delText>
              </w:r>
            </w:del>
          </w:p>
        </w:tc>
        <w:tc>
          <w:tcPr>
            <w:tcW w:w="284" w:type="dxa"/>
          </w:tcPr>
          <w:p w14:paraId="545275B8" w14:textId="43F12BC4" w:rsidR="00CF7B74" w:rsidRPr="00723F58" w:rsidDel="002C38ED" w:rsidRDefault="00CF7B74" w:rsidP="00E52D63">
            <w:pPr>
              <w:jc w:val="center"/>
              <w:rPr>
                <w:del w:id="1258" w:author="John Estialbo (AV-PH)" w:date="2019-06-26T16:41:00Z"/>
                <w:rFonts w:eastAsia="SimSun"/>
                <w:color w:val="000000" w:themeColor="text1"/>
                <w:sz w:val="22"/>
                <w:szCs w:val="22"/>
              </w:rPr>
            </w:pPr>
            <w:del w:id="1259" w:author="John Estialbo (AV-PH)" w:date="2019-06-26T16:41:00Z">
              <w:r w:rsidRPr="00723F58" w:rsidDel="002C38ED">
                <w:rPr>
                  <w:rFonts w:eastAsia="SimSun"/>
                  <w:color w:val="000000" w:themeColor="text1"/>
                  <w:sz w:val="22"/>
                  <w:szCs w:val="22"/>
                </w:rPr>
                <w:delText>ID</w:delText>
              </w:r>
            </w:del>
          </w:p>
        </w:tc>
        <w:tc>
          <w:tcPr>
            <w:tcW w:w="2693" w:type="dxa"/>
          </w:tcPr>
          <w:p w14:paraId="7A7AFA91" w14:textId="1628E04A" w:rsidR="00CF7B74" w:rsidRPr="00723F58" w:rsidDel="002C38ED" w:rsidRDefault="00CF7B74" w:rsidP="00E52D63">
            <w:pPr>
              <w:jc w:val="center"/>
              <w:rPr>
                <w:del w:id="1260" w:author="John Estialbo (AV-PH)" w:date="2019-06-26T16:41:00Z"/>
                <w:rFonts w:eastAsia="SimSun"/>
                <w:color w:val="000000" w:themeColor="text1"/>
                <w:sz w:val="22"/>
                <w:szCs w:val="22"/>
              </w:rPr>
            </w:pPr>
            <w:del w:id="1261" w:author="John Estialbo (AV-PH)" w:date="2019-06-26T16:41:00Z">
              <w:r w:rsidRPr="00723F58" w:rsidDel="002C38ED">
                <w:rPr>
                  <w:rFonts w:eastAsia="SimSun"/>
                  <w:color w:val="000000" w:themeColor="text1"/>
                  <w:sz w:val="22"/>
                  <w:szCs w:val="22"/>
                </w:rPr>
                <w:delText>Name</w:delText>
              </w:r>
            </w:del>
          </w:p>
        </w:tc>
        <w:tc>
          <w:tcPr>
            <w:tcW w:w="4535" w:type="dxa"/>
          </w:tcPr>
          <w:p w14:paraId="5AEB8E00" w14:textId="2CDCCC7C" w:rsidR="00CF7B74" w:rsidRPr="00723F58" w:rsidDel="002C38ED" w:rsidRDefault="00CF7B74" w:rsidP="00E52D63">
            <w:pPr>
              <w:jc w:val="center"/>
              <w:rPr>
                <w:del w:id="1262" w:author="John Estialbo (AV-PH)" w:date="2019-06-26T16:41:00Z"/>
                <w:color w:val="000000" w:themeColor="text1"/>
                <w:sz w:val="22"/>
                <w:szCs w:val="22"/>
              </w:rPr>
            </w:pPr>
            <w:del w:id="1263" w:author="John Estialbo (AV-PH)" w:date="2019-06-26T16:41:00Z">
              <w:r w:rsidRPr="00723F58" w:rsidDel="002C38ED">
                <w:rPr>
                  <w:rStyle w:val="Strong"/>
                  <w:color w:val="000000" w:themeColor="text1"/>
                  <w:sz w:val="22"/>
                  <w:szCs w:val="22"/>
                </w:rPr>
                <w:delText>Description</w:delText>
              </w:r>
            </w:del>
          </w:p>
        </w:tc>
      </w:tr>
      <w:tr w:rsidR="00CF7B74" w:rsidRPr="00FE1CD4" w:rsidDel="002C38ED" w14:paraId="33336259" w14:textId="6262BBC4" w:rsidTr="00E52D63">
        <w:trPr>
          <w:del w:id="1264" w:author="John Estialbo (AV-PH)" w:date="2019-06-26T16:41:00Z"/>
        </w:trPr>
        <w:tc>
          <w:tcPr>
            <w:tcW w:w="1838" w:type="dxa"/>
          </w:tcPr>
          <w:p w14:paraId="16CD3AA3" w14:textId="1E3ECAE6" w:rsidR="00CF7B74" w:rsidRPr="00723F58" w:rsidDel="002C38ED" w:rsidRDefault="00CF7B74" w:rsidP="00E52D63">
            <w:pPr>
              <w:jc w:val="center"/>
              <w:rPr>
                <w:del w:id="1265" w:author="John Estialbo (AV-PH)" w:date="2019-06-26T16:41:00Z"/>
                <w:color w:val="000000" w:themeColor="text1"/>
                <w:sz w:val="22"/>
                <w:szCs w:val="22"/>
              </w:rPr>
            </w:pPr>
            <w:del w:id="1266" w:author="John Estialbo (AV-PH)" w:date="2019-06-26T16:41:00Z">
              <w:r w:rsidRPr="00723F58" w:rsidDel="002C38ED">
                <w:rPr>
                  <w:color w:val="000000" w:themeColor="text1"/>
                  <w:sz w:val="22"/>
                  <w:szCs w:val="22"/>
                  <w:shd w:val="clear" w:color="auto" w:fill="FFFFFF"/>
                </w:rPr>
                <w:delText>Credential Access</w:delText>
              </w:r>
            </w:del>
          </w:p>
        </w:tc>
        <w:tc>
          <w:tcPr>
            <w:tcW w:w="284" w:type="dxa"/>
          </w:tcPr>
          <w:p w14:paraId="5A4F4AD1" w14:textId="2EC49EEB" w:rsidR="00CF7B74" w:rsidRPr="00723F58" w:rsidDel="002C38ED" w:rsidRDefault="00CF7B74" w:rsidP="00E52D63">
            <w:pPr>
              <w:jc w:val="center"/>
              <w:rPr>
                <w:del w:id="1267" w:author="John Estialbo (AV-PH)" w:date="2019-06-26T16:41:00Z"/>
                <w:rFonts w:eastAsia="SimSun"/>
                <w:color w:val="000000" w:themeColor="text1"/>
                <w:sz w:val="22"/>
                <w:szCs w:val="22"/>
              </w:rPr>
            </w:pPr>
            <w:del w:id="1268" w:author="John Estialbo (AV-PH)" w:date="2019-06-26T16:41:00Z">
              <w:r w:rsidDel="002C38ED">
                <w:fldChar w:fldCharType="begin"/>
              </w:r>
              <w:r w:rsidDel="002C38ED">
                <w:delInstrText xml:space="preserve"> HYPERLINK "https://attack.mitre.org/techniques/T1453" </w:delInstrText>
              </w:r>
              <w:r w:rsidDel="002C38ED">
                <w:fldChar w:fldCharType="separate"/>
              </w:r>
              <w:r w:rsidRPr="00723F58" w:rsidDel="002C38ED">
                <w:rPr>
                  <w:rStyle w:val="Hyperlink"/>
                  <w:rFonts w:eastAsia="SimSun"/>
                  <w:color w:val="000000" w:themeColor="text1"/>
                  <w:sz w:val="22"/>
                  <w:szCs w:val="22"/>
                </w:rPr>
                <w:delText>T1453</w:delText>
              </w:r>
              <w:r w:rsidDel="002C38ED">
                <w:rPr>
                  <w:rStyle w:val="Hyperlink"/>
                  <w:rFonts w:eastAsia="SimSun"/>
                  <w:color w:val="000000" w:themeColor="text1"/>
                  <w:sz w:val="22"/>
                  <w:szCs w:val="22"/>
                </w:rPr>
                <w:fldChar w:fldCharType="end"/>
              </w:r>
            </w:del>
          </w:p>
        </w:tc>
        <w:tc>
          <w:tcPr>
            <w:tcW w:w="2693" w:type="dxa"/>
          </w:tcPr>
          <w:p w14:paraId="2EF61855" w14:textId="05BF753F" w:rsidR="00CF7B74" w:rsidRPr="00723F58" w:rsidDel="002C38ED" w:rsidRDefault="00CF7B74" w:rsidP="00E52D63">
            <w:pPr>
              <w:jc w:val="center"/>
              <w:rPr>
                <w:del w:id="1269" w:author="John Estialbo (AV-PH)" w:date="2019-06-26T16:41:00Z"/>
                <w:color w:val="000000" w:themeColor="text1"/>
                <w:sz w:val="22"/>
                <w:szCs w:val="22"/>
              </w:rPr>
            </w:pPr>
            <w:del w:id="1270" w:author="John Estialbo (AV-PH)" w:date="2019-06-26T16:41:00Z">
              <w:r w:rsidRPr="00723F58" w:rsidDel="002C38ED">
                <w:rPr>
                  <w:color w:val="000000" w:themeColor="text1"/>
                  <w:sz w:val="22"/>
                  <w:szCs w:val="22"/>
                  <w:shd w:val="clear" w:color="auto" w:fill="FFFFFF"/>
                </w:rPr>
                <w:delText>Abuse Accessibility Features</w:delText>
              </w:r>
            </w:del>
          </w:p>
        </w:tc>
        <w:tc>
          <w:tcPr>
            <w:tcW w:w="4535" w:type="dxa"/>
          </w:tcPr>
          <w:p w14:paraId="321037A4" w14:textId="1D019FF8" w:rsidR="00CF7B74" w:rsidRPr="00723F58" w:rsidDel="002C38ED" w:rsidRDefault="00CF7B74" w:rsidP="00E52D63">
            <w:pPr>
              <w:rPr>
                <w:del w:id="1271" w:author="John Estialbo (AV-PH)" w:date="2019-06-26T16:41:00Z"/>
                <w:rFonts w:eastAsia="SimSun"/>
                <w:color w:val="000000" w:themeColor="text1"/>
                <w:sz w:val="22"/>
                <w:szCs w:val="22"/>
              </w:rPr>
            </w:pPr>
            <w:del w:id="1272" w:author="John Estialbo (AV-PH)" w:date="2019-06-26T16:41:00Z">
              <w:r w:rsidRPr="00723F58" w:rsidDel="002C38ED">
                <w:rPr>
                  <w:rFonts w:eastAsia="SimSun"/>
                  <w:color w:val="000000" w:themeColor="text1"/>
                  <w:sz w:val="22"/>
                  <w:szCs w:val="22"/>
                </w:rPr>
                <w:delText>A malicious app could abuse Android's accessibility features to capture sensitive data or perform other malicious actions.</w:delText>
              </w:r>
            </w:del>
          </w:p>
        </w:tc>
      </w:tr>
      <w:tr w:rsidR="00CF7B74" w:rsidRPr="00FE1CD4" w:rsidDel="002C38ED" w14:paraId="02B55E30" w14:textId="1661199F" w:rsidTr="00E52D63">
        <w:trPr>
          <w:del w:id="1273" w:author="John Estialbo (AV-PH)" w:date="2019-06-26T16:41:00Z"/>
        </w:trPr>
        <w:tc>
          <w:tcPr>
            <w:tcW w:w="1838" w:type="dxa"/>
          </w:tcPr>
          <w:p w14:paraId="5550CD04" w14:textId="6A968FD1" w:rsidR="00CF7B74" w:rsidRPr="00723F58" w:rsidDel="002C38ED" w:rsidRDefault="00CF7B74" w:rsidP="00E52D63">
            <w:pPr>
              <w:jc w:val="center"/>
              <w:rPr>
                <w:del w:id="1274" w:author="John Estialbo (AV-PH)" w:date="2019-06-26T16:41:00Z"/>
                <w:color w:val="000000" w:themeColor="text1"/>
                <w:sz w:val="22"/>
                <w:szCs w:val="22"/>
              </w:rPr>
            </w:pPr>
            <w:del w:id="1275" w:author="John Estialbo (AV-PH)" w:date="2019-06-26T16:41:00Z">
              <w:r w:rsidRPr="00723F58" w:rsidDel="002C38ED">
                <w:rPr>
                  <w:color w:val="000000" w:themeColor="text1"/>
                  <w:sz w:val="22"/>
                  <w:szCs w:val="22"/>
                  <w:shd w:val="clear" w:color="auto" w:fill="FFFFFF"/>
                </w:rPr>
                <w:delText>Persistence</w:delText>
              </w:r>
            </w:del>
          </w:p>
          <w:p w14:paraId="17D606BF" w14:textId="2D18280F" w:rsidR="00CF7B74" w:rsidRPr="00723F58" w:rsidDel="002C38ED" w:rsidRDefault="00CF7B74" w:rsidP="00E52D63">
            <w:pPr>
              <w:jc w:val="center"/>
              <w:rPr>
                <w:del w:id="1276" w:author="John Estialbo (AV-PH)" w:date="2019-06-26T16:41:00Z"/>
                <w:color w:val="000000" w:themeColor="text1"/>
                <w:sz w:val="22"/>
                <w:szCs w:val="22"/>
                <w:shd w:val="clear" w:color="auto" w:fill="FFFFFF"/>
              </w:rPr>
            </w:pPr>
          </w:p>
        </w:tc>
        <w:tc>
          <w:tcPr>
            <w:tcW w:w="284" w:type="dxa"/>
          </w:tcPr>
          <w:p w14:paraId="08CD7D45" w14:textId="3B2C594D" w:rsidR="00CF7B74" w:rsidRPr="00723F58" w:rsidDel="002C38ED" w:rsidRDefault="00CF7B74" w:rsidP="00E52D63">
            <w:pPr>
              <w:jc w:val="center"/>
              <w:rPr>
                <w:del w:id="1277" w:author="John Estialbo (AV-PH)" w:date="2019-06-26T16:41:00Z"/>
                <w:rFonts w:eastAsia="SimSun"/>
                <w:color w:val="000000" w:themeColor="text1"/>
                <w:sz w:val="22"/>
                <w:szCs w:val="22"/>
              </w:rPr>
            </w:pPr>
            <w:del w:id="1278" w:author="John Estialbo (AV-PH)" w:date="2019-06-26T16:41:00Z">
              <w:r w:rsidDel="002C38ED">
                <w:fldChar w:fldCharType="begin"/>
              </w:r>
              <w:r w:rsidDel="002C38ED">
                <w:delInstrText xml:space="preserve"> HYPERLINK "https://attack.mitre.org/techniques/T1401/" </w:delInstrText>
              </w:r>
              <w:r w:rsidDel="002C38ED">
                <w:fldChar w:fldCharType="separate"/>
              </w:r>
              <w:r w:rsidRPr="00723F58" w:rsidDel="002C38ED">
                <w:rPr>
                  <w:rStyle w:val="Hyperlink"/>
                  <w:rFonts w:eastAsia="SimSun"/>
                  <w:color w:val="000000" w:themeColor="text1"/>
                  <w:sz w:val="22"/>
                  <w:szCs w:val="22"/>
                </w:rPr>
                <w:delText>T1401</w:delText>
              </w:r>
              <w:r w:rsidDel="002C38ED">
                <w:rPr>
                  <w:rStyle w:val="Hyperlink"/>
                  <w:rFonts w:eastAsia="SimSun"/>
                  <w:color w:val="000000" w:themeColor="text1"/>
                  <w:sz w:val="22"/>
                  <w:szCs w:val="22"/>
                </w:rPr>
                <w:fldChar w:fldCharType="end"/>
              </w:r>
            </w:del>
          </w:p>
        </w:tc>
        <w:tc>
          <w:tcPr>
            <w:tcW w:w="2693" w:type="dxa"/>
          </w:tcPr>
          <w:p w14:paraId="4E4B762A" w14:textId="7FDE6C99" w:rsidR="00CF7B74" w:rsidRPr="00723F58" w:rsidDel="002C38ED" w:rsidRDefault="00CF7B74" w:rsidP="00E52D63">
            <w:pPr>
              <w:jc w:val="center"/>
              <w:rPr>
                <w:del w:id="1279" w:author="John Estialbo (AV-PH)" w:date="2019-06-26T16:41:00Z"/>
                <w:color w:val="000000" w:themeColor="text1"/>
                <w:sz w:val="22"/>
                <w:szCs w:val="22"/>
              </w:rPr>
            </w:pPr>
            <w:del w:id="1280" w:author="John Estialbo (AV-PH)" w:date="2019-06-26T16:41:00Z">
              <w:r w:rsidRPr="00723F58" w:rsidDel="002C38ED">
                <w:rPr>
                  <w:color w:val="000000" w:themeColor="text1"/>
                  <w:sz w:val="22"/>
                  <w:szCs w:val="22"/>
                  <w:shd w:val="clear" w:color="auto" w:fill="FFFFFF"/>
                </w:rPr>
                <w:delText>Abuse Device Administrator Access to Prevent Removal</w:delText>
              </w:r>
            </w:del>
          </w:p>
        </w:tc>
        <w:tc>
          <w:tcPr>
            <w:tcW w:w="4535" w:type="dxa"/>
          </w:tcPr>
          <w:p w14:paraId="400108A4" w14:textId="7A0469F0" w:rsidR="00CF7B74" w:rsidRPr="00723F58" w:rsidDel="002C38ED" w:rsidRDefault="00CF7B74" w:rsidP="00E52D63">
            <w:pPr>
              <w:rPr>
                <w:del w:id="1281" w:author="John Estialbo (AV-PH)" w:date="2019-06-26T16:41:00Z"/>
                <w:color w:val="000000" w:themeColor="text1"/>
                <w:sz w:val="22"/>
                <w:szCs w:val="22"/>
              </w:rPr>
            </w:pPr>
            <w:del w:id="1282" w:author="John Estialbo (AV-PH)" w:date="2019-06-26T16:41:00Z">
              <w:r w:rsidRPr="00723F58" w:rsidDel="002C38ED">
                <w:rPr>
                  <w:color w:val="000000" w:themeColor="text1"/>
                  <w:sz w:val="22"/>
                  <w:szCs w:val="22"/>
                  <w:shd w:val="clear" w:color="auto" w:fill="FFFFFF"/>
                </w:rPr>
                <w:delText>A malicious application can request Device Administrator privileges. If the user grants the privileges, the application can take steps to make its removal more difficult.</w:delText>
              </w:r>
            </w:del>
          </w:p>
        </w:tc>
      </w:tr>
      <w:tr w:rsidR="00CF7B74" w:rsidRPr="00FE1CD4" w:rsidDel="002C38ED" w14:paraId="3D3AF965" w14:textId="49423B63" w:rsidTr="00E52D63">
        <w:trPr>
          <w:del w:id="1283" w:author="John Estialbo (AV-PH)" w:date="2019-06-26T16:41:00Z"/>
        </w:trPr>
        <w:tc>
          <w:tcPr>
            <w:tcW w:w="1838" w:type="dxa"/>
          </w:tcPr>
          <w:p w14:paraId="02EB0C6A" w14:textId="26209EF0" w:rsidR="00CF7B74" w:rsidRPr="00723F58" w:rsidDel="002C38ED" w:rsidRDefault="00CF7B74" w:rsidP="00E52D63">
            <w:pPr>
              <w:pStyle w:val="Heading1"/>
              <w:shd w:val="clear" w:color="auto" w:fill="FFFFFF"/>
              <w:spacing w:before="0"/>
              <w:jc w:val="center"/>
              <w:outlineLvl w:val="0"/>
              <w:rPr>
                <w:del w:id="1284" w:author="John Estialbo (AV-PH)" w:date="2019-06-26T16:41:00Z"/>
                <w:rFonts w:ascii="Times New Roman" w:hAnsi="Times New Roman" w:cs="Times New Roman"/>
                <w:b w:val="0"/>
                <w:bCs w:val="0"/>
                <w:color w:val="000000" w:themeColor="text1"/>
                <w:sz w:val="22"/>
                <w:szCs w:val="22"/>
              </w:rPr>
            </w:pPr>
            <w:del w:id="1285" w:author="John Estialbo (AV-PH)" w:date="2019-06-26T16:41:00Z">
              <w:r w:rsidRPr="00723F58" w:rsidDel="002C38ED">
                <w:rPr>
                  <w:rFonts w:ascii="Times New Roman" w:hAnsi="Times New Roman" w:cs="Times New Roman"/>
                  <w:b w:val="0"/>
                  <w:bCs w:val="0"/>
                  <w:color w:val="000000" w:themeColor="text1"/>
                  <w:sz w:val="22"/>
                  <w:szCs w:val="22"/>
                </w:rPr>
                <w:delText>Access Contact List</w:delText>
              </w:r>
            </w:del>
          </w:p>
        </w:tc>
        <w:tc>
          <w:tcPr>
            <w:tcW w:w="284" w:type="dxa"/>
          </w:tcPr>
          <w:p w14:paraId="0E480219" w14:textId="7C8822B7" w:rsidR="00CF7B74" w:rsidRPr="00723F58" w:rsidDel="002C38ED" w:rsidRDefault="00CF7B74" w:rsidP="00E52D63">
            <w:pPr>
              <w:jc w:val="center"/>
              <w:rPr>
                <w:del w:id="1286" w:author="John Estialbo (AV-PH)" w:date="2019-06-26T16:41:00Z"/>
                <w:color w:val="000000" w:themeColor="text1"/>
                <w:sz w:val="22"/>
                <w:szCs w:val="22"/>
              </w:rPr>
            </w:pPr>
            <w:del w:id="1287" w:author="John Estialbo (AV-PH)" w:date="2019-06-26T16:41:00Z">
              <w:r w:rsidDel="002C38ED">
                <w:fldChar w:fldCharType="begin"/>
              </w:r>
              <w:r w:rsidDel="002C38ED">
                <w:delInstrText xml:space="preserve"> HYPERLINK "https://attack.mitre.org/techniques/T1432" </w:delInstrText>
              </w:r>
              <w:r w:rsidDel="002C38ED">
                <w:fldChar w:fldCharType="separate"/>
              </w:r>
              <w:r w:rsidRPr="00723F58" w:rsidDel="002C38ED">
                <w:rPr>
                  <w:rStyle w:val="Hyperlink"/>
                  <w:color w:val="000000" w:themeColor="text1"/>
                  <w:sz w:val="22"/>
                  <w:szCs w:val="22"/>
                  <w:shd w:val="clear" w:color="auto" w:fill="FFFFFF"/>
                </w:rPr>
                <w:delText>T1432</w:delText>
              </w:r>
              <w:r w:rsidDel="002C38ED">
                <w:rPr>
                  <w:rStyle w:val="Hyperlink"/>
                  <w:color w:val="000000" w:themeColor="text1"/>
                  <w:sz w:val="22"/>
                  <w:szCs w:val="22"/>
                  <w:shd w:val="clear" w:color="auto" w:fill="FFFFFF"/>
                </w:rPr>
                <w:fldChar w:fldCharType="end"/>
              </w:r>
            </w:del>
          </w:p>
        </w:tc>
        <w:tc>
          <w:tcPr>
            <w:tcW w:w="2693" w:type="dxa"/>
          </w:tcPr>
          <w:p w14:paraId="7B853D69" w14:textId="1B5FE16A" w:rsidR="00CF7B74" w:rsidRPr="00723F58" w:rsidDel="002C38ED" w:rsidRDefault="00CF7B74" w:rsidP="00E52D63">
            <w:pPr>
              <w:jc w:val="center"/>
              <w:rPr>
                <w:del w:id="1288" w:author="John Estialbo (AV-PH)" w:date="2019-06-26T16:41:00Z"/>
                <w:color w:val="000000" w:themeColor="text1"/>
                <w:sz w:val="22"/>
                <w:szCs w:val="22"/>
              </w:rPr>
            </w:pPr>
            <w:del w:id="1289" w:author="John Estialbo (AV-PH)" w:date="2019-06-26T16:41:00Z">
              <w:r w:rsidRPr="00723F58" w:rsidDel="002C38ED">
                <w:rPr>
                  <w:color w:val="000000" w:themeColor="text1"/>
                  <w:sz w:val="22"/>
                  <w:szCs w:val="22"/>
                  <w:shd w:val="clear" w:color="auto" w:fill="FFFFFF"/>
                </w:rPr>
                <w:delText>Access Contact List</w:delText>
              </w:r>
            </w:del>
          </w:p>
          <w:p w14:paraId="4191D089" w14:textId="4857650B" w:rsidR="00CF7B74" w:rsidRPr="00723F58" w:rsidDel="002C38ED" w:rsidRDefault="00CF7B74" w:rsidP="00E52D63">
            <w:pPr>
              <w:jc w:val="center"/>
              <w:rPr>
                <w:del w:id="1290" w:author="John Estialbo (AV-PH)" w:date="2019-06-26T16:41:00Z"/>
                <w:color w:val="000000" w:themeColor="text1"/>
                <w:sz w:val="22"/>
                <w:szCs w:val="22"/>
                <w:shd w:val="clear" w:color="auto" w:fill="FFFFFF"/>
              </w:rPr>
            </w:pPr>
          </w:p>
        </w:tc>
        <w:tc>
          <w:tcPr>
            <w:tcW w:w="4535" w:type="dxa"/>
          </w:tcPr>
          <w:p w14:paraId="11F9F50F" w14:textId="40F67062" w:rsidR="00CF7B74" w:rsidRPr="00723F58" w:rsidDel="002C38ED" w:rsidRDefault="00CF7B74" w:rsidP="00E52D63">
            <w:pPr>
              <w:rPr>
                <w:del w:id="1291" w:author="John Estialbo (AV-PH)" w:date="2019-06-26T16:41:00Z"/>
                <w:color w:val="000000" w:themeColor="text1"/>
                <w:sz w:val="22"/>
                <w:szCs w:val="22"/>
              </w:rPr>
            </w:pPr>
            <w:del w:id="1292" w:author="John Estialbo (AV-PH)" w:date="2019-06-26T16:41:00Z">
              <w:r w:rsidRPr="00723F58" w:rsidDel="002C38ED">
                <w:rPr>
                  <w:color w:val="000000" w:themeColor="text1"/>
                  <w:sz w:val="22"/>
                  <w:szCs w:val="22"/>
                  <w:shd w:val="clear" w:color="auto" w:fill="FFFFFF"/>
                </w:rPr>
                <w:delText>An adversary could call standard operating system APIs from a malicious application to gather contact list (i.e., address book) data, or with escalated privileges could directly access files containing contact list data.</w:delText>
              </w:r>
            </w:del>
          </w:p>
        </w:tc>
      </w:tr>
      <w:tr w:rsidR="00CF7B74" w:rsidRPr="00FE1CD4" w:rsidDel="002C38ED" w14:paraId="1A129264" w14:textId="6C4BEF90" w:rsidTr="00E52D63">
        <w:trPr>
          <w:del w:id="1293" w:author="John Estialbo (AV-PH)" w:date="2019-06-26T16:41:00Z"/>
        </w:trPr>
        <w:tc>
          <w:tcPr>
            <w:tcW w:w="1838" w:type="dxa"/>
          </w:tcPr>
          <w:p w14:paraId="1A7E7355" w14:textId="02B1D4C2" w:rsidR="00CF7B74" w:rsidRPr="00723F58" w:rsidDel="002C38ED" w:rsidRDefault="00CF7B74" w:rsidP="00E52D63">
            <w:pPr>
              <w:jc w:val="center"/>
              <w:rPr>
                <w:del w:id="1294" w:author="John Estialbo (AV-PH)" w:date="2019-06-26T16:41:00Z"/>
                <w:color w:val="000000" w:themeColor="text1"/>
                <w:sz w:val="22"/>
                <w:szCs w:val="22"/>
              </w:rPr>
            </w:pPr>
            <w:del w:id="1295" w:author="John Estialbo (AV-PH)" w:date="2019-06-26T16:41:00Z">
              <w:r w:rsidRPr="00723F58" w:rsidDel="002C38ED">
                <w:rPr>
                  <w:color w:val="000000" w:themeColor="text1"/>
                  <w:sz w:val="22"/>
                  <w:szCs w:val="22"/>
                  <w:shd w:val="clear" w:color="auto" w:fill="FFFFFF"/>
                </w:rPr>
                <w:delText>Defense Evasion</w:delText>
              </w:r>
            </w:del>
          </w:p>
          <w:p w14:paraId="001B3CFA" w14:textId="7B3BC813" w:rsidR="00CF7B74" w:rsidRPr="00723F58" w:rsidDel="002C38ED" w:rsidRDefault="00CF7B74" w:rsidP="00E52D63">
            <w:pPr>
              <w:pStyle w:val="Heading1"/>
              <w:shd w:val="clear" w:color="auto" w:fill="FFFFFF"/>
              <w:spacing w:before="0"/>
              <w:jc w:val="center"/>
              <w:outlineLvl w:val="0"/>
              <w:rPr>
                <w:del w:id="1296" w:author="John Estialbo (AV-PH)" w:date="2019-06-26T16:41:00Z"/>
                <w:rFonts w:ascii="Times New Roman" w:hAnsi="Times New Roman" w:cs="Times New Roman"/>
                <w:b w:val="0"/>
                <w:bCs w:val="0"/>
                <w:color w:val="000000" w:themeColor="text1"/>
                <w:sz w:val="22"/>
                <w:szCs w:val="22"/>
              </w:rPr>
            </w:pPr>
          </w:p>
        </w:tc>
        <w:tc>
          <w:tcPr>
            <w:tcW w:w="284" w:type="dxa"/>
          </w:tcPr>
          <w:p w14:paraId="2FFF0608" w14:textId="125F837F" w:rsidR="00CF7B74" w:rsidRPr="00723F58" w:rsidDel="002C38ED" w:rsidRDefault="00CF7B74" w:rsidP="00E52D63">
            <w:pPr>
              <w:jc w:val="center"/>
              <w:rPr>
                <w:del w:id="1297" w:author="John Estialbo (AV-PH)" w:date="2019-06-26T16:41:00Z"/>
                <w:color w:val="000000" w:themeColor="text1"/>
                <w:sz w:val="22"/>
                <w:szCs w:val="22"/>
              </w:rPr>
            </w:pPr>
            <w:del w:id="1298" w:author="John Estialbo (AV-PH)" w:date="2019-06-26T16:41:00Z">
              <w:r w:rsidDel="002C38ED">
                <w:fldChar w:fldCharType="begin"/>
              </w:r>
              <w:r w:rsidDel="002C38ED">
                <w:delInstrText xml:space="preserve"> HYPERLINK "https://attack.mitre.org/techniques/T1407" </w:delInstrText>
              </w:r>
              <w:r w:rsidDel="002C38ED">
                <w:fldChar w:fldCharType="separate"/>
              </w:r>
              <w:r w:rsidRPr="00723F58" w:rsidDel="002C38ED">
                <w:rPr>
                  <w:rStyle w:val="Hyperlink"/>
                  <w:color w:val="000000" w:themeColor="text1"/>
                  <w:sz w:val="22"/>
                  <w:szCs w:val="22"/>
                  <w:shd w:val="clear" w:color="auto" w:fill="FFFFFF"/>
                </w:rPr>
                <w:delText>T1407</w:delText>
              </w:r>
              <w:r w:rsidDel="002C38ED">
                <w:rPr>
                  <w:rStyle w:val="Hyperlink"/>
                  <w:color w:val="000000" w:themeColor="text1"/>
                  <w:sz w:val="22"/>
                  <w:szCs w:val="22"/>
                  <w:shd w:val="clear" w:color="auto" w:fill="FFFFFF"/>
                </w:rPr>
                <w:fldChar w:fldCharType="end"/>
              </w:r>
            </w:del>
          </w:p>
          <w:p w14:paraId="6597381F" w14:textId="754463B1" w:rsidR="00CF7B74" w:rsidRPr="00723F58" w:rsidDel="002C38ED" w:rsidRDefault="00CF7B74" w:rsidP="00E52D63">
            <w:pPr>
              <w:jc w:val="center"/>
              <w:rPr>
                <w:del w:id="1299" w:author="John Estialbo (AV-PH)" w:date="2019-06-26T16:41:00Z"/>
                <w:color w:val="000000" w:themeColor="text1"/>
                <w:sz w:val="22"/>
                <w:szCs w:val="22"/>
              </w:rPr>
            </w:pPr>
          </w:p>
        </w:tc>
        <w:tc>
          <w:tcPr>
            <w:tcW w:w="2693" w:type="dxa"/>
          </w:tcPr>
          <w:p w14:paraId="7550F5F8" w14:textId="4450A25D" w:rsidR="00CF7B74" w:rsidRPr="00723F58" w:rsidDel="002C38ED" w:rsidRDefault="00CF7B74" w:rsidP="00E52D63">
            <w:pPr>
              <w:jc w:val="center"/>
              <w:rPr>
                <w:del w:id="1300" w:author="John Estialbo (AV-PH)" w:date="2019-06-26T16:41:00Z"/>
                <w:color w:val="000000" w:themeColor="text1"/>
                <w:sz w:val="22"/>
                <w:szCs w:val="22"/>
              </w:rPr>
            </w:pPr>
            <w:del w:id="1301" w:author="John Estialbo (AV-PH)" w:date="2019-06-26T16:41:00Z">
              <w:r w:rsidRPr="00723F58" w:rsidDel="002C38ED">
                <w:rPr>
                  <w:color w:val="000000" w:themeColor="text1"/>
                  <w:sz w:val="22"/>
                  <w:szCs w:val="22"/>
                  <w:shd w:val="clear" w:color="auto" w:fill="FFFFFF"/>
                </w:rPr>
                <w:delText>Download New Code at Runtime</w:delText>
              </w:r>
            </w:del>
          </w:p>
          <w:p w14:paraId="3DF91CD6" w14:textId="6471AEA3" w:rsidR="00CF7B74" w:rsidRPr="00723F58" w:rsidDel="002C38ED" w:rsidRDefault="00CF7B74" w:rsidP="00E52D63">
            <w:pPr>
              <w:jc w:val="center"/>
              <w:rPr>
                <w:del w:id="1302" w:author="John Estialbo (AV-PH)" w:date="2019-06-26T16:41:00Z"/>
                <w:color w:val="000000" w:themeColor="text1"/>
                <w:sz w:val="22"/>
                <w:szCs w:val="22"/>
                <w:shd w:val="clear" w:color="auto" w:fill="FFFFFF"/>
              </w:rPr>
            </w:pPr>
          </w:p>
        </w:tc>
        <w:tc>
          <w:tcPr>
            <w:tcW w:w="4535" w:type="dxa"/>
          </w:tcPr>
          <w:p w14:paraId="18D40D65" w14:textId="55EC7B88" w:rsidR="00CF7B74" w:rsidRPr="00723F58" w:rsidDel="002C38ED" w:rsidRDefault="00CF7B74" w:rsidP="00E52D63">
            <w:pPr>
              <w:rPr>
                <w:del w:id="1303" w:author="John Estialbo (AV-PH)" w:date="2019-06-26T16:41:00Z"/>
                <w:color w:val="000000" w:themeColor="text1"/>
                <w:sz w:val="22"/>
                <w:szCs w:val="22"/>
              </w:rPr>
            </w:pPr>
            <w:del w:id="1304" w:author="John Estialbo (AV-PH)" w:date="2019-06-26T16:41:00Z">
              <w:r w:rsidRPr="00723F58" w:rsidDel="002C38ED">
                <w:rPr>
                  <w:color w:val="000000" w:themeColor="text1"/>
                  <w:sz w:val="22"/>
                  <w:szCs w:val="22"/>
                  <w:shd w:val="clear" w:color="auto" w:fill="FFFFFF"/>
                </w:rPr>
                <w:delText>An app could download and execute dynamic code (not included in the original application package) after installation to evade static analysis techniques (and potentially dynamic analysis techniques) used for application vetting or application store review.</w:delText>
              </w:r>
            </w:del>
          </w:p>
        </w:tc>
      </w:tr>
      <w:tr w:rsidR="00CF7B74" w:rsidRPr="00FE1CD4" w:rsidDel="002C38ED" w14:paraId="10C9BDEB" w14:textId="1014A436" w:rsidTr="00E52D63">
        <w:trPr>
          <w:del w:id="1305" w:author="John Estialbo (AV-PH)" w:date="2019-06-26T16:41:00Z"/>
        </w:trPr>
        <w:tc>
          <w:tcPr>
            <w:tcW w:w="1838" w:type="dxa"/>
          </w:tcPr>
          <w:p w14:paraId="5586D0BB" w14:textId="7EE859A6" w:rsidR="00CF7B74" w:rsidRPr="00723F58" w:rsidDel="002C38ED" w:rsidRDefault="00CF7B74" w:rsidP="00E52D63">
            <w:pPr>
              <w:jc w:val="center"/>
              <w:rPr>
                <w:del w:id="1306" w:author="John Estialbo (AV-PH)" w:date="2019-06-26T16:41:00Z"/>
                <w:color w:val="000000" w:themeColor="text1"/>
                <w:sz w:val="22"/>
                <w:szCs w:val="22"/>
              </w:rPr>
            </w:pPr>
            <w:del w:id="1307" w:author="John Estialbo (AV-PH)" w:date="2019-06-26T16:41:00Z">
              <w:r w:rsidRPr="00723F58" w:rsidDel="002C38ED">
                <w:rPr>
                  <w:color w:val="000000" w:themeColor="text1"/>
                  <w:sz w:val="22"/>
                  <w:szCs w:val="22"/>
                  <w:shd w:val="clear" w:color="auto" w:fill="FFFFFF"/>
                </w:rPr>
                <w:delText>Effects</w:delText>
              </w:r>
            </w:del>
          </w:p>
          <w:p w14:paraId="30027DEF" w14:textId="32C42519" w:rsidR="00CF7B74" w:rsidRPr="00723F58" w:rsidDel="002C38ED" w:rsidRDefault="00CF7B74" w:rsidP="00E52D63">
            <w:pPr>
              <w:jc w:val="center"/>
              <w:rPr>
                <w:del w:id="1308" w:author="John Estialbo (AV-PH)" w:date="2019-06-26T16:41:00Z"/>
                <w:color w:val="000000" w:themeColor="text1"/>
                <w:sz w:val="22"/>
                <w:szCs w:val="22"/>
                <w:shd w:val="clear" w:color="auto" w:fill="FFFFFF"/>
              </w:rPr>
            </w:pPr>
          </w:p>
        </w:tc>
        <w:tc>
          <w:tcPr>
            <w:tcW w:w="284" w:type="dxa"/>
          </w:tcPr>
          <w:p w14:paraId="6AA61828" w14:textId="263F8031" w:rsidR="00CF7B74" w:rsidRPr="00723F58" w:rsidDel="002C38ED" w:rsidRDefault="00CF7B74" w:rsidP="00E52D63">
            <w:pPr>
              <w:jc w:val="center"/>
              <w:rPr>
                <w:del w:id="1309" w:author="John Estialbo (AV-PH)" w:date="2019-06-26T16:41:00Z"/>
                <w:color w:val="000000" w:themeColor="text1"/>
                <w:sz w:val="22"/>
                <w:szCs w:val="22"/>
              </w:rPr>
            </w:pPr>
            <w:del w:id="1310" w:author="John Estialbo (AV-PH)" w:date="2019-06-26T16:41:00Z">
              <w:r w:rsidDel="002C38ED">
                <w:fldChar w:fldCharType="begin"/>
              </w:r>
              <w:r w:rsidDel="002C38ED">
                <w:delInstrText xml:space="preserve"> HYPERLINK "https://attack.mitre.org/techniques/T1471" </w:delInstrText>
              </w:r>
              <w:r w:rsidDel="002C38ED">
                <w:fldChar w:fldCharType="separate"/>
              </w:r>
              <w:r w:rsidRPr="00723F58" w:rsidDel="002C38ED">
                <w:rPr>
                  <w:rStyle w:val="Hyperlink"/>
                  <w:color w:val="000000" w:themeColor="text1"/>
                  <w:sz w:val="22"/>
                  <w:szCs w:val="22"/>
                  <w:shd w:val="clear" w:color="auto" w:fill="FFFFFF"/>
                </w:rPr>
                <w:delText>T1471</w:delText>
              </w:r>
              <w:r w:rsidDel="002C38ED">
                <w:rPr>
                  <w:rStyle w:val="Hyperlink"/>
                  <w:color w:val="000000" w:themeColor="text1"/>
                  <w:sz w:val="22"/>
                  <w:szCs w:val="22"/>
                  <w:shd w:val="clear" w:color="auto" w:fill="FFFFFF"/>
                </w:rPr>
                <w:fldChar w:fldCharType="end"/>
              </w:r>
            </w:del>
          </w:p>
          <w:p w14:paraId="00F9AAAD" w14:textId="6D25A0C7" w:rsidR="00CF7B74" w:rsidRPr="00723F58" w:rsidDel="002C38ED" w:rsidRDefault="00CF7B74" w:rsidP="00E52D63">
            <w:pPr>
              <w:jc w:val="center"/>
              <w:rPr>
                <w:del w:id="1311" w:author="John Estialbo (AV-PH)" w:date="2019-06-26T16:41:00Z"/>
                <w:color w:val="000000" w:themeColor="text1"/>
                <w:sz w:val="22"/>
                <w:szCs w:val="22"/>
              </w:rPr>
            </w:pPr>
          </w:p>
        </w:tc>
        <w:tc>
          <w:tcPr>
            <w:tcW w:w="2693" w:type="dxa"/>
          </w:tcPr>
          <w:p w14:paraId="051550CB" w14:textId="2E0C0951" w:rsidR="00CF7B74" w:rsidRPr="00723F58" w:rsidDel="002C38ED" w:rsidRDefault="00CF7B74" w:rsidP="00E52D63">
            <w:pPr>
              <w:jc w:val="center"/>
              <w:rPr>
                <w:del w:id="1312" w:author="John Estialbo (AV-PH)" w:date="2019-06-26T16:41:00Z"/>
                <w:color w:val="000000" w:themeColor="text1"/>
                <w:sz w:val="22"/>
                <w:szCs w:val="22"/>
              </w:rPr>
            </w:pPr>
            <w:del w:id="1313" w:author="John Estialbo (AV-PH)" w:date="2019-06-26T16:41:00Z">
              <w:r w:rsidRPr="00723F58" w:rsidDel="002C38ED">
                <w:rPr>
                  <w:color w:val="000000" w:themeColor="text1"/>
                  <w:sz w:val="22"/>
                  <w:szCs w:val="22"/>
                  <w:shd w:val="clear" w:color="auto" w:fill="FFFFFF"/>
                </w:rPr>
                <w:delText>Encrypt Files</w:delText>
              </w:r>
            </w:del>
          </w:p>
          <w:p w14:paraId="1DC93A17" w14:textId="1ECE360E" w:rsidR="00CF7B74" w:rsidRPr="00723F58" w:rsidDel="002C38ED" w:rsidRDefault="00CF7B74" w:rsidP="00E52D63">
            <w:pPr>
              <w:jc w:val="center"/>
              <w:rPr>
                <w:del w:id="1314" w:author="John Estialbo (AV-PH)" w:date="2019-06-26T16:41:00Z"/>
                <w:color w:val="000000" w:themeColor="text1"/>
                <w:sz w:val="22"/>
                <w:szCs w:val="22"/>
                <w:shd w:val="clear" w:color="auto" w:fill="FFFFFF"/>
              </w:rPr>
            </w:pPr>
          </w:p>
        </w:tc>
        <w:tc>
          <w:tcPr>
            <w:tcW w:w="4535" w:type="dxa"/>
          </w:tcPr>
          <w:p w14:paraId="4BC6481F" w14:textId="5578A311" w:rsidR="00CF7B74" w:rsidRPr="00723F58" w:rsidDel="002C38ED" w:rsidRDefault="00CF7B74" w:rsidP="00E52D63">
            <w:pPr>
              <w:rPr>
                <w:del w:id="1315" w:author="John Estialbo (AV-PH)" w:date="2019-06-26T16:41:00Z"/>
                <w:color w:val="000000" w:themeColor="text1"/>
                <w:sz w:val="22"/>
                <w:szCs w:val="22"/>
              </w:rPr>
            </w:pPr>
            <w:del w:id="1316" w:author="John Estialbo (AV-PH)" w:date="2019-06-26T16:41:00Z">
              <w:r w:rsidRPr="00723F58" w:rsidDel="002C38ED">
                <w:rPr>
                  <w:color w:val="000000" w:themeColor="text1"/>
                  <w:sz w:val="22"/>
                  <w:szCs w:val="22"/>
                  <w:shd w:val="clear" w:color="auto" w:fill="FFFFFF"/>
                </w:rPr>
                <w:delText>An adversary may encrypt files stored on the mobile device to prevent the user from accessing them, for example with the intent of only unlocking access to the files after a ransom is paid. Without escalated privileges, the adversary is generally limited to only encrypting files in external/shared storage locations. This technique has been demonstrated on Android. We are unaware of any demonstrated use on iOS.</w:delText>
              </w:r>
            </w:del>
          </w:p>
        </w:tc>
      </w:tr>
      <w:tr w:rsidR="00CF7B74" w:rsidRPr="00FE1CD4" w:rsidDel="002C38ED" w14:paraId="76A6B78B" w14:textId="05BBE1A1" w:rsidTr="00E52D63">
        <w:trPr>
          <w:del w:id="1317" w:author="John Estialbo (AV-PH)" w:date="2019-06-26T16:41:00Z"/>
        </w:trPr>
        <w:tc>
          <w:tcPr>
            <w:tcW w:w="1838" w:type="dxa"/>
          </w:tcPr>
          <w:p w14:paraId="2687AAB4" w14:textId="42537E85" w:rsidR="00CF7B74" w:rsidRPr="00723F58" w:rsidDel="002C38ED" w:rsidRDefault="00CF7B74" w:rsidP="00E52D63">
            <w:pPr>
              <w:jc w:val="center"/>
              <w:rPr>
                <w:del w:id="1318" w:author="John Estialbo (AV-PH)" w:date="2019-06-26T16:41:00Z"/>
                <w:color w:val="000000" w:themeColor="text1"/>
                <w:sz w:val="22"/>
                <w:szCs w:val="22"/>
              </w:rPr>
            </w:pPr>
            <w:del w:id="1319" w:author="John Estialbo (AV-PH)" w:date="2019-06-26T16:41:00Z">
              <w:r w:rsidRPr="00723F58" w:rsidDel="002C38ED">
                <w:rPr>
                  <w:color w:val="000000" w:themeColor="text1"/>
                  <w:sz w:val="22"/>
                  <w:szCs w:val="22"/>
                  <w:shd w:val="clear" w:color="auto" w:fill="FFFFFF"/>
                </w:rPr>
                <w:delText>Credential Access</w:delText>
              </w:r>
            </w:del>
          </w:p>
          <w:p w14:paraId="3DAC760F" w14:textId="18298026" w:rsidR="00CF7B74" w:rsidRPr="00723F58" w:rsidDel="002C38ED" w:rsidRDefault="00CF7B74" w:rsidP="00E52D63">
            <w:pPr>
              <w:jc w:val="center"/>
              <w:rPr>
                <w:del w:id="1320" w:author="John Estialbo (AV-PH)" w:date="2019-06-26T16:41:00Z"/>
                <w:color w:val="000000" w:themeColor="text1"/>
                <w:sz w:val="22"/>
                <w:szCs w:val="22"/>
                <w:shd w:val="clear" w:color="auto" w:fill="FFFFFF"/>
              </w:rPr>
            </w:pPr>
          </w:p>
        </w:tc>
        <w:tc>
          <w:tcPr>
            <w:tcW w:w="284" w:type="dxa"/>
          </w:tcPr>
          <w:p w14:paraId="1C39FFE8" w14:textId="70A4498B" w:rsidR="00CF7B74" w:rsidRPr="00723F58" w:rsidDel="002C38ED" w:rsidRDefault="00CF7B74" w:rsidP="00E52D63">
            <w:pPr>
              <w:jc w:val="center"/>
              <w:rPr>
                <w:del w:id="1321" w:author="John Estialbo (AV-PH)" w:date="2019-06-26T16:41:00Z"/>
                <w:color w:val="000000" w:themeColor="text1"/>
                <w:sz w:val="22"/>
                <w:szCs w:val="22"/>
              </w:rPr>
            </w:pPr>
            <w:del w:id="1322" w:author="John Estialbo (AV-PH)" w:date="2019-06-26T16:41:00Z">
              <w:r w:rsidDel="002C38ED">
                <w:fldChar w:fldCharType="begin"/>
              </w:r>
              <w:r w:rsidDel="002C38ED">
                <w:delInstrText xml:space="preserve"> HYPERLINK "https://attack.mitre.org/techniques/T1416" </w:delInstrText>
              </w:r>
              <w:r w:rsidDel="002C38ED">
                <w:fldChar w:fldCharType="separate"/>
              </w:r>
              <w:r w:rsidRPr="00723F58" w:rsidDel="002C38ED">
                <w:rPr>
                  <w:rStyle w:val="Hyperlink"/>
                  <w:color w:val="000000" w:themeColor="text1"/>
                  <w:sz w:val="22"/>
                  <w:szCs w:val="22"/>
                  <w:shd w:val="clear" w:color="auto" w:fill="FFFFFF"/>
                </w:rPr>
                <w:delText>T1416</w:delText>
              </w:r>
              <w:r w:rsidDel="002C38ED">
                <w:rPr>
                  <w:rStyle w:val="Hyperlink"/>
                  <w:color w:val="000000" w:themeColor="text1"/>
                  <w:sz w:val="22"/>
                  <w:szCs w:val="22"/>
                  <w:shd w:val="clear" w:color="auto" w:fill="FFFFFF"/>
                </w:rPr>
                <w:fldChar w:fldCharType="end"/>
              </w:r>
            </w:del>
          </w:p>
        </w:tc>
        <w:tc>
          <w:tcPr>
            <w:tcW w:w="2693" w:type="dxa"/>
          </w:tcPr>
          <w:p w14:paraId="781B34AE" w14:textId="2BF76EC8" w:rsidR="00CF7B74" w:rsidRPr="00723F58" w:rsidDel="002C38ED" w:rsidRDefault="00CF7B74" w:rsidP="00E52D63">
            <w:pPr>
              <w:jc w:val="center"/>
              <w:rPr>
                <w:del w:id="1323" w:author="John Estialbo (AV-PH)" w:date="2019-06-26T16:41:00Z"/>
                <w:color w:val="000000" w:themeColor="text1"/>
                <w:sz w:val="22"/>
                <w:szCs w:val="22"/>
              </w:rPr>
            </w:pPr>
            <w:del w:id="1324" w:author="John Estialbo (AV-PH)" w:date="2019-06-26T16:41:00Z">
              <w:r w:rsidRPr="00723F58" w:rsidDel="002C38ED">
                <w:rPr>
                  <w:color w:val="000000" w:themeColor="text1"/>
                  <w:sz w:val="22"/>
                  <w:szCs w:val="22"/>
                  <w:shd w:val="clear" w:color="auto" w:fill="FFFFFF"/>
                </w:rPr>
                <w:delText>Android Intent Hijacking</w:delText>
              </w:r>
            </w:del>
          </w:p>
          <w:p w14:paraId="46C0E967" w14:textId="4E61B53D" w:rsidR="00CF7B74" w:rsidRPr="00723F58" w:rsidDel="002C38ED" w:rsidRDefault="00CF7B74" w:rsidP="00E52D63">
            <w:pPr>
              <w:jc w:val="center"/>
              <w:rPr>
                <w:del w:id="1325" w:author="John Estialbo (AV-PH)" w:date="2019-06-26T16:41:00Z"/>
                <w:color w:val="000000" w:themeColor="text1"/>
                <w:sz w:val="22"/>
                <w:szCs w:val="22"/>
              </w:rPr>
            </w:pPr>
          </w:p>
        </w:tc>
        <w:tc>
          <w:tcPr>
            <w:tcW w:w="4535" w:type="dxa"/>
          </w:tcPr>
          <w:p w14:paraId="71C6E75C" w14:textId="27C9D9F9" w:rsidR="00CF7B74" w:rsidRPr="00723F58" w:rsidDel="002C38ED" w:rsidRDefault="00CF7B74" w:rsidP="00E52D63">
            <w:pPr>
              <w:rPr>
                <w:del w:id="1326" w:author="John Estialbo (AV-PH)" w:date="2019-06-26T16:41:00Z"/>
                <w:color w:val="000000" w:themeColor="text1"/>
                <w:sz w:val="22"/>
                <w:szCs w:val="22"/>
              </w:rPr>
            </w:pPr>
            <w:del w:id="1327" w:author="John Estialbo (AV-PH)" w:date="2019-06-26T16:41:00Z">
              <w:r w:rsidRPr="00723F58" w:rsidDel="002C38ED">
                <w:rPr>
                  <w:color w:val="000000" w:themeColor="text1"/>
                  <w:sz w:val="22"/>
                  <w:szCs w:val="22"/>
                  <w:shd w:val="clear" w:color="auto" w:fill="FFFFFF"/>
                </w:rPr>
                <w:delText>A malicious app can register to receive intents meant for other applications and may then be able to receive sensitive values such as OAuth authorization codes.</w:delText>
              </w:r>
            </w:del>
          </w:p>
        </w:tc>
      </w:tr>
      <w:tr w:rsidR="00CF7B74" w:rsidRPr="00FE1CD4" w:rsidDel="002C38ED" w14:paraId="5EF125F6" w14:textId="25D9D39D" w:rsidTr="00E52D63">
        <w:trPr>
          <w:del w:id="1328" w:author="John Estialbo (AV-PH)" w:date="2019-06-26T16:41:00Z"/>
        </w:trPr>
        <w:tc>
          <w:tcPr>
            <w:tcW w:w="1838" w:type="dxa"/>
          </w:tcPr>
          <w:p w14:paraId="74DC4AE6" w14:textId="02B34ED9" w:rsidR="00CF7B74" w:rsidRPr="00723F58" w:rsidDel="002C38ED" w:rsidRDefault="00CF7B74" w:rsidP="00E52D63">
            <w:pPr>
              <w:jc w:val="center"/>
              <w:rPr>
                <w:del w:id="1329" w:author="John Estialbo (AV-PH)" w:date="2019-06-26T16:41:00Z"/>
                <w:color w:val="000000" w:themeColor="text1"/>
                <w:sz w:val="22"/>
                <w:szCs w:val="22"/>
              </w:rPr>
            </w:pPr>
            <w:del w:id="1330" w:author="John Estialbo (AV-PH)" w:date="2019-06-26T16:41:00Z">
              <w:r w:rsidRPr="00723F58" w:rsidDel="002C38ED">
                <w:rPr>
                  <w:color w:val="000000" w:themeColor="text1"/>
                  <w:sz w:val="22"/>
                  <w:szCs w:val="22"/>
                  <w:shd w:val="clear" w:color="auto" w:fill="FFFFFF"/>
                </w:rPr>
                <w:delText>Collection</w:delText>
              </w:r>
            </w:del>
          </w:p>
          <w:p w14:paraId="4232600D" w14:textId="33E487CA" w:rsidR="00CF7B74" w:rsidRPr="00723F58" w:rsidDel="002C38ED" w:rsidRDefault="00CF7B74" w:rsidP="00E52D63">
            <w:pPr>
              <w:jc w:val="center"/>
              <w:rPr>
                <w:del w:id="1331" w:author="John Estialbo (AV-PH)" w:date="2019-06-26T16:41:00Z"/>
                <w:color w:val="000000" w:themeColor="text1"/>
                <w:sz w:val="22"/>
                <w:szCs w:val="22"/>
                <w:shd w:val="clear" w:color="auto" w:fill="FFFFFF"/>
              </w:rPr>
            </w:pPr>
          </w:p>
        </w:tc>
        <w:tc>
          <w:tcPr>
            <w:tcW w:w="284" w:type="dxa"/>
          </w:tcPr>
          <w:p w14:paraId="219BAE5D" w14:textId="72A516CD" w:rsidR="00CF7B74" w:rsidRPr="00723F58" w:rsidDel="002C38ED" w:rsidRDefault="00CF7B74" w:rsidP="00E52D63">
            <w:pPr>
              <w:jc w:val="center"/>
              <w:rPr>
                <w:del w:id="1332" w:author="John Estialbo (AV-PH)" w:date="2019-06-26T16:41:00Z"/>
                <w:color w:val="000000" w:themeColor="text1"/>
                <w:sz w:val="22"/>
                <w:szCs w:val="22"/>
              </w:rPr>
            </w:pPr>
            <w:del w:id="1333" w:author="John Estialbo (AV-PH)" w:date="2019-06-26T16:41:00Z">
              <w:r w:rsidDel="002C38ED">
                <w:fldChar w:fldCharType="begin"/>
              </w:r>
              <w:r w:rsidDel="002C38ED">
                <w:delInstrText xml:space="preserve"> HYPERLINK "https://attack.mitre.org/techniques/T1430" </w:delInstrText>
              </w:r>
              <w:r w:rsidDel="002C38ED">
                <w:fldChar w:fldCharType="separate"/>
              </w:r>
              <w:r w:rsidRPr="00723F58" w:rsidDel="002C38ED">
                <w:rPr>
                  <w:rStyle w:val="Hyperlink"/>
                  <w:color w:val="000000" w:themeColor="text1"/>
                  <w:sz w:val="22"/>
                  <w:szCs w:val="22"/>
                  <w:shd w:val="clear" w:color="auto" w:fill="FFFFFF"/>
                </w:rPr>
                <w:delText>T1430</w:delText>
              </w:r>
              <w:r w:rsidDel="002C38ED">
                <w:rPr>
                  <w:rStyle w:val="Hyperlink"/>
                  <w:color w:val="000000" w:themeColor="text1"/>
                  <w:sz w:val="22"/>
                  <w:szCs w:val="22"/>
                  <w:shd w:val="clear" w:color="auto" w:fill="FFFFFF"/>
                </w:rPr>
                <w:fldChar w:fldCharType="end"/>
              </w:r>
            </w:del>
          </w:p>
          <w:p w14:paraId="6C7CDEE1" w14:textId="4268B2DB" w:rsidR="00CF7B74" w:rsidRPr="00723F58" w:rsidDel="002C38ED" w:rsidRDefault="00CF7B74" w:rsidP="00E52D63">
            <w:pPr>
              <w:jc w:val="center"/>
              <w:rPr>
                <w:del w:id="1334" w:author="John Estialbo (AV-PH)" w:date="2019-06-26T16:41:00Z"/>
                <w:color w:val="000000" w:themeColor="text1"/>
                <w:sz w:val="22"/>
                <w:szCs w:val="22"/>
              </w:rPr>
            </w:pPr>
          </w:p>
        </w:tc>
        <w:tc>
          <w:tcPr>
            <w:tcW w:w="2693" w:type="dxa"/>
          </w:tcPr>
          <w:p w14:paraId="0D7F4751" w14:textId="7CF59B47" w:rsidR="00CF7B74" w:rsidRPr="00723F58" w:rsidDel="002C38ED" w:rsidRDefault="00CF7B74" w:rsidP="00E52D63">
            <w:pPr>
              <w:jc w:val="center"/>
              <w:rPr>
                <w:del w:id="1335" w:author="John Estialbo (AV-PH)" w:date="2019-06-26T16:41:00Z"/>
                <w:color w:val="000000" w:themeColor="text1"/>
                <w:sz w:val="22"/>
                <w:szCs w:val="22"/>
              </w:rPr>
            </w:pPr>
            <w:del w:id="1336" w:author="John Estialbo (AV-PH)" w:date="2019-06-26T16:41:00Z">
              <w:r w:rsidRPr="00723F58" w:rsidDel="002C38ED">
                <w:rPr>
                  <w:color w:val="000000" w:themeColor="text1"/>
                  <w:sz w:val="22"/>
                  <w:szCs w:val="22"/>
                  <w:shd w:val="clear" w:color="auto" w:fill="FFFFFF"/>
                </w:rPr>
                <w:delText>Location Tracking</w:delText>
              </w:r>
            </w:del>
          </w:p>
          <w:p w14:paraId="66DF9F5A" w14:textId="7552FAA3" w:rsidR="00CF7B74" w:rsidRPr="00723F58" w:rsidDel="002C38ED" w:rsidRDefault="00CF7B74" w:rsidP="00E52D63">
            <w:pPr>
              <w:jc w:val="center"/>
              <w:rPr>
                <w:del w:id="1337" w:author="John Estialbo (AV-PH)" w:date="2019-06-26T16:41:00Z"/>
                <w:color w:val="000000" w:themeColor="text1"/>
                <w:sz w:val="22"/>
                <w:szCs w:val="22"/>
                <w:shd w:val="clear" w:color="auto" w:fill="FFFFFF"/>
              </w:rPr>
            </w:pPr>
          </w:p>
        </w:tc>
        <w:tc>
          <w:tcPr>
            <w:tcW w:w="4535" w:type="dxa"/>
          </w:tcPr>
          <w:p w14:paraId="2BF130FD" w14:textId="69817106" w:rsidR="00CF7B74" w:rsidRPr="00723F58" w:rsidDel="002C38ED" w:rsidRDefault="00CF7B74" w:rsidP="00E52D63">
            <w:pPr>
              <w:rPr>
                <w:del w:id="1338" w:author="John Estialbo (AV-PH)" w:date="2019-06-26T16:41:00Z"/>
                <w:color w:val="000000" w:themeColor="text1"/>
                <w:sz w:val="22"/>
                <w:szCs w:val="22"/>
              </w:rPr>
            </w:pPr>
            <w:del w:id="1339" w:author="John Estialbo (AV-PH)" w:date="2019-06-26T16:41:00Z">
              <w:r w:rsidRPr="00723F58" w:rsidDel="002C38ED">
                <w:rPr>
                  <w:color w:val="000000" w:themeColor="text1"/>
                  <w:sz w:val="22"/>
                  <w:szCs w:val="22"/>
                  <w:shd w:val="clear" w:color="auto" w:fill="FFFFFF"/>
                </w:rPr>
                <w:delText>An adversary could use a malicious or exploited application to surreptitiously track the device's physical location through use of standard operating system APIs.</w:delText>
              </w:r>
            </w:del>
          </w:p>
        </w:tc>
      </w:tr>
      <w:tr w:rsidR="00CF7B74" w:rsidRPr="00FE1CD4" w:rsidDel="002C38ED" w14:paraId="3F6D624E" w14:textId="64ABC8CF" w:rsidTr="00E52D63">
        <w:trPr>
          <w:del w:id="1340" w:author="John Estialbo (AV-PH)" w:date="2019-06-26T16:41:00Z"/>
        </w:trPr>
        <w:tc>
          <w:tcPr>
            <w:tcW w:w="1838" w:type="dxa"/>
          </w:tcPr>
          <w:p w14:paraId="644A3637" w14:textId="52229D2D" w:rsidR="00CF7B74" w:rsidRPr="00723F58" w:rsidDel="002C38ED" w:rsidRDefault="00CF7B74" w:rsidP="00E52D63">
            <w:pPr>
              <w:jc w:val="center"/>
              <w:rPr>
                <w:del w:id="1341" w:author="John Estialbo (AV-PH)" w:date="2019-06-26T16:41:00Z"/>
                <w:color w:val="000000" w:themeColor="text1"/>
                <w:sz w:val="22"/>
                <w:szCs w:val="22"/>
              </w:rPr>
            </w:pPr>
            <w:del w:id="1342" w:author="John Estialbo (AV-PH)" w:date="2019-06-26T16:41:00Z">
              <w:r w:rsidRPr="00723F58" w:rsidDel="002C38ED">
                <w:rPr>
                  <w:color w:val="000000" w:themeColor="text1"/>
                  <w:sz w:val="22"/>
                  <w:szCs w:val="22"/>
                  <w:shd w:val="clear" w:color="auto" w:fill="FFFFFF"/>
                </w:rPr>
                <w:delText>Credential Access</w:delText>
              </w:r>
            </w:del>
          </w:p>
          <w:p w14:paraId="0E0ED2BF" w14:textId="14F4B68B" w:rsidR="00CF7B74" w:rsidRPr="00723F58" w:rsidDel="002C38ED" w:rsidRDefault="00CF7B74" w:rsidP="00E52D63">
            <w:pPr>
              <w:jc w:val="center"/>
              <w:rPr>
                <w:del w:id="1343" w:author="John Estialbo (AV-PH)" w:date="2019-06-26T16:41:00Z"/>
                <w:color w:val="000000" w:themeColor="text1"/>
                <w:sz w:val="22"/>
                <w:szCs w:val="22"/>
                <w:shd w:val="clear" w:color="auto" w:fill="FFFFFF"/>
              </w:rPr>
            </w:pPr>
          </w:p>
        </w:tc>
        <w:tc>
          <w:tcPr>
            <w:tcW w:w="284" w:type="dxa"/>
          </w:tcPr>
          <w:p w14:paraId="69B7990A" w14:textId="7EB7B1F3" w:rsidR="00CF7B74" w:rsidRPr="00723F58" w:rsidDel="002C38ED" w:rsidRDefault="00CF7B74" w:rsidP="00E52D63">
            <w:pPr>
              <w:jc w:val="center"/>
              <w:rPr>
                <w:del w:id="1344" w:author="John Estialbo (AV-PH)" w:date="2019-06-26T16:41:00Z"/>
                <w:color w:val="000000" w:themeColor="text1"/>
                <w:sz w:val="22"/>
                <w:szCs w:val="22"/>
              </w:rPr>
            </w:pPr>
            <w:del w:id="1345" w:author="John Estialbo (AV-PH)" w:date="2019-06-26T16:41:00Z">
              <w:r w:rsidDel="002C38ED">
                <w:fldChar w:fldCharType="begin"/>
              </w:r>
              <w:r w:rsidDel="002C38ED">
                <w:delInstrText xml:space="preserve"> HYPERLINK "https://attack.mitre.org/techniques/T1411/" </w:delInstrText>
              </w:r>
              <w:r w:rsidDel="002C38ED">
                <w:fldChar w:fldCharType="separate"/>
              </w:r>
              <w:r w:rsidRPr="00723F58" w:rsidDel="002C38ED">
                <w:rPr>
                  <w:rStyle w:val="Hyperlink"/>
                  <w:color w:val="000000" w:themeColor="text1"/>
                  <w:sz w:val="22"/>
                  <w:szCs w:val="22"/>
                </w:rPr>
                <w:delText>T1411</w:delText>
              </w:r>
              <w:r w:rsidDel="002C38ED">
                <w:rPr>
                  <w:rStyle w:val="Hyperlink"/>
                  <w:color w:val="000000" w:themeColor="text1"/>
                  <w:sz w:val="22"/>
                  <w:szCs w:val="22"/>
                </w:rPr>
                <w:fldChar w:fldCharType="end"/>
              </w:r>
            </w:del>
          </w:p>
        </w:tc>
        <w:tc>
          <w:tcPr>
            <w:tcW w:w="2693" w:type="dxa"/>
          </w:tcPr>
          <w:p w14:paraId="4377028D" w14:textId="6832B96D" w:rsidR="00CF7B74" w:rsidRPr="00723F58" w:rsidDel="002C38ED" w:rsidRDefault="00CF7B74" w:rsidP="00E52D63">
            <w:pPr>
              <w:pStyle w:val="Heading1"/>
              <w:shd w:val="clear" w:color="auto" w:fill="FFFFFF"/>
              <w:spacing w:before="0"/>
              <w:jc w:val="center"/>
              <w:outlineLvl w:val="0"/>
              <w:rPr>
                <w:del w:id="1346" w:author="John Estialbo (AV-PH)" w:date="2019-06-26T16:41:00Z"/>
                <w:rFonts w:ascii="Times New Roman" w:hAnsi="Times New Roman" w:cs="Times New Roman"/>
                <w:b w:val="0"/>
                <w:bCs w:val="0"/>
                <w:color w:val="000000" w:themeColor="text1"/>
                <w:sz w:val="22"/>
                <w:szCs w:val="22"/>
              </w:rPr>
            </w:pPr>
            <w:del w:id="1347" w:author="John Estialbo (AV-PH)" w:date="2019-06-26T16:41:00Z">
              <w:r w:rsidRPr="00723F58" w:rsidDel="002C38ED">
                <w:rPr>
                  <w:rFonts w:ascii="Times New Roman" w:hAnsi="Times New Roman" w:cs="Times New Roman"/>
                  <w:b w:val="0"/>
                  <w:bCs w:val="0"/>
                  <w:color w:val="000000" w:themeColor="text1"/>
                  <w:sz w:val="22"/>
                  <w:szCs w:val="22"/>
                </w:rPr>
                <w:delText>User Interface Spoofing</w:delText>
              </w:r>
            </w:del>
          </w:p>
          <w:p w14:paraId="47A9C6F8" w14:textId="7D007811" w:rsidR="00CF7B74" w:rsidRPr="00723F58" w:rsidDel="002C38ED" w:rsidRDefault="00CF7B74" w:rsidP="00E52D63">
            <w:pPr>
              <w:jc w:val="center"/>
              <w:rPr>
                <w:del w:id="1348" w:author="John Estialbo (AV-PH)" w:date="2019-06-26T16:41:00Z"/>
                <w:color w:val="000000" w:themeColor="text1"/>
                <w:sz w:val="22"/>
                <w:szCs w:val="22"/>
                <w:shd w:val="clear" w:color="auto" w:fill="FFFFFF"/>
              </w:rPr>
            </w:pPr>
          </w:p>
        </w:tc>
        <w:tc>
          <w:tcPr>
            <w:tcW w:w="4535" w:type="dxa"/>
          </w:tcPr>
          <w:p w14:paraId="5742F993" w14:textId="7E10C6E9" w:rsidR="00CF7B74" w:rsidRPr="00723F58" w:rsidDel="002C38ED" w:rsidRDefault="00CF7B74" w:rsidP="00E52D63">
            <w:pPr>
              <w:rPr>
                <w:del w:id="1349" w:author="John Estialbo (AV-PH)" w:date="2019-06-26T16:41:00Z"/>
                <w:color w:val="000000" w:themeColor="text1"/>
                <w:sz w:val="22"/>
                <w:szCs w:val="22"/>
              </w:rPr>
            </w:pPr>
            <w:del w:id="1350" w:author="John Estialbo (AV-PH)" w:date="2019-06-26T16:41:00Z">
              <w:r w:rsidRPr="00723F58" w:rsidDel="002C38ED">
                <w:rPr>
                  <w:color w:val="000000" w:themeColor="text1"/>
                  <w:sz w:val="22"/>
                  <w:szCs w:val="22"/>
                  <w:shd w:val="clear" w:color="auto" w:fill="FFFFFF"/>
                </w:rPr>
                <w:delText>User Interface Spoofing can be used to trick users into providing sensitive information, such as account credentials, bank account information, or Personally Identifiable Information (PII) to an unintended entity.</w:delText>
              </w:r>
            </w:del>
          </w:p>
        </w:tc>
      </w:tr>
    </w:tbl>
    <w:p w14:paraId="6261255F" w14:textId="2D43AA42" w:rsidR="00CF7B74" w:rsidRPr="00FE1CD4" w:rsidDel="002C38ED" w:rsidRDefault="00CF7B74" w:rsidP="00CF7B74">
      <w:pPr>
        <w:rPr>
          <w:del w:id="1351" w:author="John Estialbo (AV-PH)" w:date="2019-06-26T16:41:00Z"/>
          <w:rFonts w:eastAsia="SimSun"/>
          <w:color w:val="000000"/>
          <w:sz w:val="22"/>
          <w:szCs w:val="22"/>
        </w:rPr>
      </w:pPr>
    </w:p>
    <w:p w14:paraId="43E3A1F3" w14:textId="77777777" w:rsidR="00C85EA3" w:rsidRDefault="00C85EA3"/>
    <w:sectPr w:rsidR="00C85EA3">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7" w:author="John Estialbo (AV-PH)" w:date="2019-06-27T11:20:00Z" w:initials="JE(">
    <w:p w14:paraId="31501A95" w14:textId="7AC7B271" w:rsidR="001B3624" w:rsidRDefault="001B3624">
      <w:pPr>
        <w:pStyle w:val="CommentText"/>
      </w:pPr>
      <w:r>
        <w:rPr>
          <w:rStyle w:val="CommentReference"/>
        </w:rPr>
        <w:annotationRef/>
      </w:r>
      <w:r>
        <w:t>Will be recreated into a diagram</w:t>
      </w:r>
    </w:p>
  </w:comment>
  <w:comment w:id="900" w:author="John Estialbo (AV-PH)" w:date="2019-06-27T11:21:00Z" w:initials="JE(">
    <w:p w14:paraId="09F5A0BE" w14:textId="06722146" w:rsidR="001B3624" w:rsidRDefault="001B3624">
      <w:pPr>
        <w:pStyle w:val="CommentText"/>
      </w:pPr>
      <w:r>
        <w:rPr>
          <w:rStyle w:val="CommentReference"/>
        </w:rPr>
        <w:annotationRef/>
      </w:r>
      <w:r>
        <w:t>PII to be blurred</w:t>
      </w:r>
    </w:p>
  </w:comment>
  <w:comment w:id="995" w:author="John Estialbo (AV-PH)" w:date="2019-06-26T16:31:00Z" w:initials="JE(">
    <w:p w14:paraId="18D9F763" w14:textId="77777777" w:rsidR="003D0A9C" w:rsidRDefault="003D0A9C">
      <w:pPr>
        <w:pStyle w:val="CommentText"/>
      </w:pPr>
      <w:r>
        <w:rPr>
          <w:rStyle w:val="CommentReference"/>
        </w:rPr>
        <w:annotationRef/>
      </w:r>
      <w:r>
        <w:t xml:space="preserve">Already asked Tony to update the </w:t>
      </w:r>
      <w:proofErr w:type="spellStart"/>
      <w:r>
        <w:t>IoC</w:t>
      </w:r>
      <w:proofErr w:type="spellEnd"/>
      <w:r>
        <w:t xml:space="preserve"> list </w:t>
      </w:r>
    </w:p>
  </w:comment>
  <w:comment w:id="996" w:author="John Estialbo (AV-PH)" w:date="2019-06-27T11:22:00Z" w:initials="JE(">
    <w:p w14:paraId="52B545F9" w14:textId="58C9D33E" w:rsidR="001B3624" w:rsidRDefault="001B3624">
      <w:pPr>
        <w:pStyle w:val="CommentText"/>
      </w:pPr>
      <w:r>
        <w:rPr>
          <w:rStyle w:val="CommentReference"/>
        </w:rPr>
        <w:annotationRef/>
      </w:r>
      <w:r>
        <w:t>To be updated (c/o Tony)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1501A95" w15:done="0"/>
  <w15:commentEx w15:paraId="09F5A0BE" w15:done="0"/>
  <w15:commentEx w15:paraId="18D9F763" w15:done="0"/>
  <w15:commentEx w15:paraId="52B545F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1501A95" w16cid:durableId="20BF441B"/>
  <w16cid:commentId w16cid:paraId="09F5A0BE" w16cid:durableId="20BF441C"/>
  <w16cid:commentId w16cid:paraId="18D9F763" w16cid:durableId="20BF441D"/>
  <w16cid:commentId w16cid:paraId="52B545F9" w16cid:durableId="20BF441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altName w:val="Arial"/>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F26B7B"/>
    <w:multiLevelType w:val="hybridMultilevel"/>
    <w:tmpl w:val="46361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2DB696B"/>
    <w:multiLevelType w:val="hybridMultilevel"/>
    <w:tmpl w:val="6BA0489C"/>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5CF24F0"/>
    <w:multiLevelType w:val="hybridMultilevel"/>
    <w:tmpl w:val="27962170"/>
    <w:lvl w:ilvl="0" w:tplc="BCDE28CA">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EAE70C0"/>
    <w:multiLevelType w:val="multilevel"/>
    <w:tmpl w:val="CF662DC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
  </w:num>
  <w:num w:numId="2">
    <w:abstractNumId w:val="1"/>
  </w:num>
  <w:num w:numId="3">
    <w:abstractNumId w:val="0"/>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hn Estialbo (AV-PH)">
    <w15:presenceInfo w15:providerId="None" w15:userId="John Estialbo (AV-PH)"/>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doNotDisplayPageBoundaries/>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7B74"/>
    <w:rsid w:val="000569FA"/>
    <w:rsid w:val="00074CB8"/>
    <w:rsid w:val="00095BE0"/>
    <w:rsid w:val="000F688D"/>
    <w:rsid w:val="001144B3"/>
    <w:rsid w:val="001238DE"/>
    <w:rsid w:val="001B3624"/>
    <w:rsid w:val="001C75C0"/>
    <w:rsid w:val="0023792D"/>
    <w:rsid w:val="00251E70"/>
    <w:rsid w:val="00293C21"/>
    <w:rsid w:val="002C38ED"/>
    <w:rsid w:val="00314EEB"/>
    <w:rsid w:val="00381228"/>
    <w:rsid w:val="0038677B"/>
    <w:rsid w:val="003C5D34"/>
    <w:rsid w:val="003D0A9C"/>
    <w:rsid w:val="003D14BC"/>
    <w:rsid w:val="004C3322"/>
    <w:rsid w:val="0056415B"/>
    <w:rsid w:val="0061252E"/>
    <w:rsid w:val="006A2A46"/>
    <w:rsid w:val="007016FF"/>
    <w:rsid w:val="00753CCD"/>
    <w:rsid w:val="00770D42"/>
    <w:rsid w:val="00790C4D"/>
    <w:rsid w:val="007A04BC"/>
    <w:rsid w:val="007F0B49"/>
    <w:rsid w:val="00813C23"/>
    <w:rsid w:val="0092285E"/>
    <w:rsid w:val="0095194B"/>
    <w:rsid w:val="00994BC0"/>
    <w:rsid w:val="00A95223"/>
    <w:rsid w:val="00AE7950"/>
    <w:rsid w:val="00B52F62"/>
    <w:rsid w:val="00C854C8"/>
    <w:rsid w:val="00C85EA3"/>
    <w:rsid w:val="00CC10DB"/>
    <w:rsid w:val="00CF7B74"/>
    <w:rsid w:val="00D8587D"/>
    <w:rsid w:val="00E0441F"/>
    <w:rsid w:val="00E52D63"/>
    <w:rsid w:val="00E6362A"/>
    <w:rsid w:val="00E901AE"/>
    <w:rsid w:val="00F65230"/>
    <w:rsid w:val="00F731EF"/>
    <w:rsid w:val="00F866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D14EC"/>
  <w15:chartTrackingRefBased/>
  <w15:docId w15:val="{28CB77AF-6ED6-4095-9E06-32362F8FF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1" w:qFormat="1"/>
    <w:lsdException w:name="heading 1" w:uiPriority="5" w:qFormat="1"/>
    <w:lsdException w:name="heading 2" w:semiHidden="1" w:uiPriority="6" w:unhideWhenUsed="1" w:qFormat="1"/>
    <w:lsdException w:name="heading 3" w:semiHidden="1" w:uiPriority="7"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CF7B74"/>
    <w:pPr>
      <w:spacing w:after="0" w:line="240" w:lineRule="auto"/>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uiPriority w:val="5"/>
    <w:qFormat/>
    <w:rsid w:val="00CF7B74"/>
    <w:pPr>
      <w:spacing w:before="200"/>
      <w:outlineLvl w:val="0"/>
    </w:pPr>
    <w:rPr>
      <w:rFonts w:asciiTheme="majorHAnsi" w:eastAsiaTheme="majorEastAsia" w:hAnsiTheme="majorHAnsi" w:cstheme="majorBidi"/>
      <w:b/>
      <w:bCs/>
      <w:color w:val="323E4F" w:themeColor="text2" w:themeShade="BF"/>
      <w:sz w:val="30"/>
      <w:szCs w:val="36"/>
    </w:rPr>
  </w:style>
  <w:style w:type="paragraph" w:styleId="Heading2">
    <w:name w:val="heading 2"/>
    <w:basedOn w:val="Normal"/>
    <w:next w:val="Normal"/>
    <w:link w:val="Heading2Char"/>
    <w:uiPriority w:val="6"/>
    <w:qFormat/>
    <w:rsid w:val="00CF7B74"/>
    <w:pPr>
      <w:spacing w:before="200"/>
      <w:outlineLvl w:val="1"/>
    </w:pPr>
    <w:rPr>
      <w:rFonts w:asciiTheme="majorHAnsi" w:eastAsiaTheme="majorEastAsia" w:hAnsiTheme="majorHAnsi" w:cstheme="majorBidi"/>
      <w:b/>
      <w:bCs/>
      <w:color w:val="323E4F" w:themeColor="text2" w:themeShade="BF"/>
      <w:sz w:val="26"/>
      <w:szCs w:val="32"/>
    </w:rPr>
  </w:style>
  <w:style w:type="paragraph" w:styleId="Heading3">
    <w:name w:val="heading 3"/>
    <w:basedOn w:val="Normal"/>
    <w:next w:val="Normal"/>
    <w:link w:val="Heading3Char"/>
    <w:uiPriority w:val="7"/>
    <w:qFormat/>
    <w:rsid w:val="00CF7B74"/>
    <w:pPr>
      <w:spacing w:before="200"/>
      <w:outlineLvl w:val="2"/>
    </w:pPr>
    <w:rPr>
      <w:rFonts w:asciiTheme="majorHAnsi" w:eastAsiaTheme="majorEastAsia" w:hAnsiTheme="majorHAnsi" w:cstheme="majorBidi"/>
      <w:b/>
      <w:bCs/>
      <w:color w:val="323E4F" w:themeColor="text2" w:themeShade="B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5"/>
    <w:rsid w:val="00CF7B74"/>
    <w:rPr>
      <w:rFonts w:asciiTheme="majorHAnsi" w:eastAsiaTheme="majorEastAsia" w:hAnsiTheme="majorHAnsi" w:cstheme="majorBidi"/>
      <w:b/>
      <w:bCs/>
      <w:color w:val="323E4F" w:themeColor="text2" w:themeShade="BF"/>
      <w:sz w:val="30"/>
      <w:szCs w:val="36"/>
      <w:lang w:eastAsia="zh-CN"/>
    </w:rPr>
  </w:style>
  <w:style w:type="character" w:customStyle="1" w:styleId="Heading2Char">
    <w:name w:val="Heading 2 Char"/>
    <w:basedOn w:val="DefaultParagraphFont"/>
    <w:link w:val="Heading2"/>
    <w:uiPriority w:val="6"/>
    <w:rsid w:val="00CF7B74"/>
    <w:rPr>
      <w:rFonts w:asciiTheme="majorHAnsi" w:eastAsiaTheme="majorEastAsia" w:hAnsiTheme="majorHAnsi" w:cstheme="majorBidi"/>
      <w:b/>
      <w:bCs/>
      <w:color w:val="323E4F" w:themeColor="text2" w:themeShade="BF"/>
      <w:sz w:val="26"/>
      <w:szCs w:val="32"/>
      <w:lang w:eastAsia="zh-CN"/>
    </w:rPr>
  </w:style>
  <w:style w:type="character" w:customStyle="1" w:styleId="Heading3Char">
    <w:name w:val="Heading 3 Char"/>
    <w:basedOn w:val="DefaultParagraphFont"/>
    <w:link w:val="Heading3"/>
    <w:uiPriority w:val="7"/>
    <w:rsid w:val="00CF7B74"/>
    <w:rPr>
      <w:rFonts w:asciiTheme="majorHAnsi" w:eastAsiaTheme="majorEastAsia" w:hAnsiTheme="majorHAnsi" w:cstheme="majorBidi"/>
      <w:b/>
      <w:bCs/>
      <w:color w:val="323E4F" w:themeColor="text2" w:themeShade="BF"/>
      <w:sz w:val="24"/>
      <w:szCs w:val="28"/>
      <w:lang w:eastAsia="zh-CN"/>
    </w:rPr>
  </w:style>
  <w:style w:type="paragraph" w:customStyle="1" w:styleId="Publishwithline">
    <w:name w:val="Publish with line"/>
    <w:semiHidden/>
    <w:qFormat/>
    <w:rsid w:val="00CF7B74"/>
    <w:pPr>
      <w:spacing w:after="0" w:line="240" w:lineRule="auto"/>
    </w:pPr>
    <w:rPr>
      <w:rFonts w:asciiTheme="majorHAnsi" w:eastAsiaTheme="majorEastAsia" w:hAnsiTheme="majorHAnsi" w:cstheme="majorBidi"/>
      <w:b/>
      <w:bCs/>
      <w:color w:val="262626"/>
      <w:sz w:val="32"/>
      <w:szCs w:val="38"/>
      <w:lang w:eastAsia="zh-CN"/>
    </w:rPr>
  </w:style>
  <w:style w:type="paragraph" w:styleId="ListParagraph">
    <w:name w:val="List Paragraph"/>
    <w:basedOn w:val="Normal"/>
    <w:uiPriority w:val="34"/>
    <w:qFormat/>
    <w:rsid w:val="00CF7B74"/>
    <w:pPr>
      <w:ind w:left="720"/>
      <w:contextualSpacing/>
    </w:pPr>
  </w:style>
  <w:style w:type="paragraph" w:customStyle="1" w:styleId="PadderBetweenControlandBody">
    <w:name w:val="Padder Between Control and Body"/>
    <w:basedOn w:val="Normal"/>
    <w:next w:val="Normal"/>
    <w:semiHidden/>
    <w:rsid w:val="00CF7B74"/>
    <w:pPr>
      <w:spacing w:after="120"/>
    </w:pPr>
    <w:rPr>
      <w:sz w:val="2"/>
      <w:szCs w:val="2"/>
    </w:rPr>
  </w:style>
  <w:style w:type="character" w:styleId="Strong">
    <w:name w:val="Strong"/>
    <w:basedOn w:val="DefaultParagraphFont"/>
    <w:uiPriority w:val="22"/>
    <w:qFormat/>
    <w:rsid w:val="00CF7B74"/>
    <w:rPr>
      <w:b/>
      <w:bCs/>
    </w:rPr>
  </w:style>
  <w:style w:type="paragraph" w:customStyle="1" w:styleId="underline">
    <w:name w:val="underline"/>
    <w:semiHidden/>
    <w:rsid w:val="00CF7B74"/>
    <w:pPr>
      <w:pBdr>
        <w:bottom w:val="single" w:sz="8" w:space="2" w:color="C6C6C6"/>
      </w:pBdr>
      <w:spacing w:after="0" w:line="240" w:lineRule="auto"/>
    </w:pPr>
    <w:rPr>
      <w:rFonts w:eastAsiaTheme="minorEastAsia"/>
      <w:sz w:val="2"/>
      <w:szCs w:val="2"/>
      <w:lang w:eastAsia="zh-CN"/>
    </w:rPr>
  </w:style>
  <w:style w:type="character" w:styleId="Hyperlink">
    <w:name w:val="Hyperlink"/>
    <w:basedOn w:val="DefaultParagraphFont"/>
    <w:uiPriority w:val="99"/>
    <w:semiHidden/>
    <w:rsid w:val="00CF7B74"/>
    <w:rPr>
      <w:color w:val="0563C1" w:themeColor="hyperlink"/>
      <w:u w:val="single"/>
    </w:rPr>
  </w:style>
  <w:style w:type="table" w:styleId="TableGrid">
    <w:name w:val="Table Grid"/>
    <w:basedOn w:val="TableNormal"/>
    <w:uiPriority w:val="59"/>
    <w:rsid w:val="00CF7B74"/>
    <w:pPr>
      <w:spacing w:after="0" w:line="240" w:lineRule="auto"/>
    </w:pPr>
    <w:rPr>
      <w:rFonts w:eastAsiaTheme="minorEastAsia"/>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F7B74"/>
    <w:pPr>
      <w:spacing w:after="0" w:line="240" w:lineRule="auto"/>
    </w:pPr>
  </w:style>
  <w:style w:type="character" w:styleId="CommentReference">
    <w:name w:val="annotation reference"/>
    <w:basedOn w:val="DefaultParagraphFont"/>
    <w:uiPriority w:val="99"/>
    <w:semiHidden/>
    <w:unhideWhenUsed/>
    <w:rsid w:val="0056415B"/>
    <w:rPr>
      <w:sz w:val="16"/>
      <w:szCs w:val="16"/>
    </w:rPr>
  </w:style>
  <w:style w:type="paragraph" w:styleId="CommentText">
    <w:name w:val="annotation text"/>
    <w:basedOn w:val="Normal"/>
    <w:link w:val="CommentTextChar"/>
    <w:uiPriority w:val="99"/>
    <w:semiHidden/>
    <w:unhideWhenUsed/>
    <w:rsid w:val="0056415B"/>
    <w:rPr>
      <w:sz w:val="20"/>
      <w:szCs w:val="20"/>
    </w:rPr>
  </w:style>
  <w:style w:type="character" w:customStyle="1" w:styleId="CommentTextChar">
    <w:name w:val="Comment Text Char"/>
    <w:basedOn w:val="DefaultParagraphFont"/>
    <w:link w:val="CommentText"/>
    <w:uiPriority w:val="99"/>
    <w:semiHidden/>
    <w:rsid w:val="0056415B"/>
    <w:rPr>
      <w:rFonts w:ascii="Times New Roman" w:eastAsia="Times New Roman" w:hAnsi="Times New Roman" w:cs="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56415B"/>
    <w:rPr>
      <w:b/>
      <w:bCs/>
    </w:rPr>
  </w:style>
  <w:style w:type="character" w:customStyle="1" w:styleId="CommentSubjectChar">
    <w:name w:val="Comment Subject Char"/>
    <w:basedOn w:val="CommentTextChar"/>
    <w:link w:val="CommentSubject"/>
    <w:uiPriority w:val="99"/>
    <w:semiHidden/>
    <w:rsid w:val="0056415B"/>
    <w:rPr>
      <w:rFonts w:ascii="Times New Roman" w:eastAsia="Times New Roman" w:hAnsi="Times New Roman" w:cs="Times New Roman"/>
      <w:b/>
      <w:bCs/>
      <w:sz w:val="20"/>
      <w:szCs w:val="20"/>
      <w:lang w:eastAsia="zh-CN"/>
    </w:rPr>
  </w:style>
  <w:style w:type="paragraph" w:styleId="BalloonText">
    <w:name w:val="Balloon Text"/>
    <w:basedOn w:val="Normal"/>
    <w:link w:val="BalloonTextChar"/>
    <w:uiPriority w:val="99"/>
    <w:semiHidden/>
    <w:unhideWhenUsed/>
    <w:rsid w:val="0056415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415B"/>
    <w:rPr>
      <w:rFonts w:ascii="Segoe UI" w:eastAsia="Times New Roman" w:hAnsi="Segoe UI" w:cs="Segoe UI"/>
      <w:sz w:val="18"/>
      <w:szCs w:val="18"/>
      <w:lang w:eastAsia="zh-CN"/>
    </w:rPr>
  </w:style>
  <w:style w:type="paragraph" w:styleId="NormalWeb">
    <w:name w:val="Normal (Web)"/>
    <w:basedOn w:val="Normal"/>
    <w:uiPriority w:val="99"/>
    <w:semiHidden/>
    <w:unhideWhenUsed/>
    <w:rsid w:val="003D0A9C"/>
    <w:pPr>
      <w:spacing w:before="100" w:beforeAutospacing="1" w:after="100" w:afterAutospacing="1"/>
    </w:pPr>
    <w:rPr>
      <w:lang w:eastAsia="en-US"/>
    </w:rPr>
  </w:style>
  <w:style w:type="paragraph" w:styleId="Revision">
    <w:name w:val="Revision"/>
    <w:hidden/>
    <w:uiPriority w:val="99"/>
    <w:semiHidden/>
    <w:rsid w:val="00E0441F"/>
    <w:pPr>
      <w:spacing w:after="0" w:line="240" w:lineRule="auto"/>
    </w:pPr>
    <w:rPr>
      <w:rFonts w:ascii="Times New Roman" w:eastAsia="Times New Roma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1506539">
      <w:bodyDiv w:val="1"/>
      <w:marLeft w:val="0"/>
      <w:marRight w:val="0"/>
      <w:marTop w:val="0"/>
      <w:marBottom w:val="0"/>
      <w:divBdr>
        <w:top w:val="none" w:sz="0" w:space="0" w:color="auto"/>
        <w:left w:val="none" w:sz="0" w:space="0" w:color="auto"/>
        <w:bottom w:val="none" w:sz="0" w:space="0" w:color="auto"/>
        <w:right w:val="none" w:sz="0" w:space="0" w:color="auto"/>
      </w:divBdr>
    </w:div>
    <w:div w:id="1116757173">
      <w:bodyDiv w:val="1"/>
      <w:marLeft w:val="0"/>
      <w:marRight w:val="0"/>
      <w:marTop w:val="0"/>
      <w:marBottom w:val="0"/>
      <w:divBdr>
        <w:top w:val="none" w:sz="0" w:space="0" w:color="auto"/>
        <w:left w:val="none" w:sz="0" w:space="0" w:color="auto"/>
        <w:bottom w:val="none" w:sz="0" w:space="0" w:color="auto"/>
        <w:right w:val="none" w:sz="0" w:space="0" w:color="auto"/>
      </w:divBdr>
    </w:div>
    <w:div w:id="1740056624">
      <w:bodyDiv w:val="1"/>
      <w:marLeft w:val="0"/>
      <w:marRight w:val="0"/>
      <w:marTop w:val="0"/>
      <w:marBottom w:val="0"/>
      <w:divBdr>
        <w:top w:val="none" w:sz="0" w:space="0" w:color="auto"/>
        <w:left w:val="none" w:sz="0" w:space="0" w:color="auto"/>
        <w:bottom w:val="none" w:sz="0" w:space="0" w:color="auto"/>
        <w:right w:val="none" w:sz="0" w:space="0" w:color="auto"/>
      </w:divBdr>
    </w:div>
    <w:div w:id="1786122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microsoft.com/office/2011/relationships/commentsExtended" Target="commentsExtended.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B9AFCFFA7184559863DAF4D495F18F5"/>
        <w:category>
          <w:name w:val="General"/>
          <w:gallery w:val="placeholder"/>
        </w:category>
        <w:types>
          <w:type w:val="bbPlcHdr"/>
        </w:types>
        <w:behaviors>
          <w:behavior w:val="content"/>
        </w:behaviors>
        <w:guid w:val="{CE3AFABA-D68E-4F02-B5E4-B7B8F1972F0C}"/>
      </w:docPartPr>
      <w:docPartBody>
        <w:p w:rsidR="00FF6DA8" w:rsidRDefault="00FF6DA8" w:rsidP="00FF6DA8">
          <w:pPr>
            <w:pStyle w:val="AB9AFCFFA7184559863DAF4D495F18F5"/>
          </w:pPr>
          <w:r w:rsidRPr="00C83483">
            <w:rPr>
              <w:rStyle w:val="PlaceholderText"/>
            </w:rPr>
            <w:t>[Enter Post Title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altName w:val="Arial"/>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6DA8"/>
    <w:rsid w:val="00550324"/>
    <w:rsid w:val="005A6285"/>
    <w:rsid w:val="007059D1"/>
    <w:rsid w:val="00B803AB"/>
    <w:rsid w:val="00FF6D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6DA8"/>
    <w:rPr>
      <w:color w:val="808080"/>
    </w:rPr>
  </w:style>
  <w:style w:type="paragraph" w:customStyle="1" w:styleId="AB9AFCFFA7184559863DAF4D495F18F5">
    <w:name w:val="AB9AFCFFA7184559863DAF4D495F18F5"/>
    <w:rsid w:val="00FF6DA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526</TotalTime>
  <Pages>12</Pages>
  <Words>2996</Words>
  <Characters>17078</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Trend Micro</Company>
  <LinksUpToDate>false</LinksUpToDate>
  <CharactersWithSpaces>20034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Estialbo (AV-PH)</dc:creator>
  <cp:keywords/>
  <dc:description/>
  <cp:lastModifiedBy>Microsoft Office User</cp:lastModifiedBy>
  <cp:revision>26</cp:revision>
  <dcterms:created xsi:type="dcterms:W3CDTF">2019-06-26T02:18:00Z</dcterms:created>
  <dcterms:modified xsi:type="dcterms:W3CDTF">2019-06-28T02:29:00Z</dcterms:modified>
</cp:coreProperties>
</file>